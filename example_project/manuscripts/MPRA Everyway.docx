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0"/>
          <w:szCs w:val="30"/>
        </w:rPr>
      </w:pPr>
      <w:commentRangeStart w:id="0"/>
      <w:r w:rsidDel="00000000" w:rsidR="00000000" w:rsidRPr="00000000">
        <w:rPr>
          <w:rFonts w:ascii="Times New Roman" w:cs="Times New Roman" w:eastAsia="Times New Roman" w:hAnsi="Times New Roman"/>
          <w:b w:val="1"/>
          <w:sz w:val="30"/>
          <w:szCs w:val="30"/>
          <w:rtl w:val="0"/>
        </w:rPr>
        <w:t xml:space="preserve">A</w:t>
      </w:r>
      <w:commentRangeEnd w:id="0"/>
      <w:r w:rsidDel="00000000" w:rsidR="00000000" w:rsidRPr="00000000">
        <w:commentReference w:id="0"/>
      </w:r>
      <w:r w:rsidDel="00000000" w:rsidR="00000000" w:rsidRPr="00000000">
        <w:rPr>
          <w:rFonts w:ascii="Times New Roman" w:cs="Times New Roman" w:eastAsia="Times New Roman" w:hAnsi="Times New Roman"/>
          <w:b w:val="1"/>
          <w:sz w:val="30"/>
          <w:szCs w:val="30"/>
          <w:rtl w:val="0"/>
        </w:rPr>
        <w:t xml:space="preserve"> systematic evaluation of the design, orientation, and </w:t>
      </w:r>
      <w:r w:rsidDel="00000000" w:rsidR="00000000" w:rsidRPr="00000000">
        <w:rPr>
          <w:rFonts w:ascii="Times New Roman" w:cs="Times New Roman" w:eastAsia="Times New Roman" w:hAnsi="Times New Roman"/>
          <w:b w:val="1"/>
          <w:sz w:val="30"/>
          <w:szCs w:val="30"/>
          <w:rtl w:val="0"/>
        </w:rPr>
        <w:t xml:space="preserve">sequence </w:t>
      </w:r>
      <w:r w:rsidDel="00000000" w:rsidR="00000000" w:rsidRPr="00000000">
        <w:rPr>
          <w:rFonts w:ascii="Times New Roman" w:cs="Times New Roman" w:eastAsia="Times New Roman" w:hAnsi="Times New Roman"/>
          <w:b w:val="1"/>
          <w:sz w:val="30"/>
          <w:szCs w:val="30"/>
          <w:rtl w:val="0"/>
        </w:rPr>
        <w:t xml:space="preserve">context </w:t>
      </w:r>
      <w:r w:rsidDel="00000000" w:rsidR="00000000" w:rsidRPr="00000000">
        <w:rPr>
          <w:rFonts w:ascii="Times New Roman" w:cs="Times New Roman" w:eastAsia="Times New Roman" w:hAnsi="Times New Roman"/>
          <w:b w:val="1"/>
          <w:sz w:val="30"/>
          <w:szCs w:val="30"/>
          <w:rtl w:val="0"/>
        </w:rPr>
        <w:t xml:space="preserve">dependencies of massively parallel reporter assays</w:t>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hd w:fill="ffffff" w:val="clear"/>
        <w:spacing w:line="331.2" w:lineRule="auto"/>
        <w:jc w:val="center"/>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rtl w:val="0"/>
        </w:rPr>
        <w:t xml:space="preserve">Jason Klein</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Vikram Agarwal</w:t>
      </w:r>
      <w:r w:rsidDel="00000000" w:rsidR="00000000" w:rsidRPr="00000000">
        <w:rPr>
          <w:rFonts w:ascii="Times New Roman" w:cs="Times New Roman" w:eastAsia="Times New Roman" w:hAnsi="Times New Roman"/>
          <w:sz w:val="28"/>
          <w:szCs w:val="28"/>
          <w:vertAlign w:val="superscript"/>
          <w:rtl w:val="0"/>
        </w:rPr>
        <w:t xml:space="preserve">1,2*</w:t>
      </w:r>
      <w:r w:rsidDel="00000000" w:rsidR="00000000" w:rsidRPr="00000000">
        <w:rPr>
          <w:rFonts w:ascii="Times New Roman" w:cs="Times New Roman" w:eastAsia="Times New Roman" w:hAnsi="Times New Roman"/>
          <w:sz w:val="28"/>
          <w:szCs w:val="28"/>
          <w:rtl w:val="0"/>
        </w:rPr>
        <w:t xml:space="preserve">, Fumitaka Inoue</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8"/>
          <w:szCs w:val="28"/>
          <w:rtl w:val="0"/>
        </w:rPr>
        <w:t xml:space="preserve">, Aidan Keith</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Beth Martin</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Martin Kircher</w:t>
      </w:r>
      <w:r w:rsidDel="00000000" w:rsidR="00000000" w:rsidRPr="00000000">
        <w:rPr>
          <w:rFonts w:ascii="Times New Roman" w:cs="Times New Roman" w:eastAsia="Times New Roman" w:hAnsi="Times New Roman"/>
          <w:sz w:val="28"/>
          <w:szCs w:val="28"/>
          <w:vertAlign w:val="superscript"/>
          <w:rtl w:val="0"/>
        </w:rPr>
        <w:t xml:space="preserve">1,4,5</w:t>
      </w:r>
      <w:r w:rsidDel="00000000" w:rsidR="00000000" w:rsidRPr="00000000">
        <w:rPr>
          <w:rFonts w:ascii="Times New Roman" w:cs="Times New Roman" w:eastAsia="Times New Roman" w:hAnsi="Times New Roman"/>
          <w:sz w:val="28"/>
          <w:szCs w:val="28"/>
          <w:rtl w:val="0"/>
        </w:rPr>
        <w:t xml:space="preserve">, Nadav Ahituv</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Jay Shendure</w:t>
      </w:r>
      <w:r w:rsidDel="00000000" w:rsidR="00000000" w:rsidRPr="00000000">
        <w:rPr>
          <w:rFonts w:ascii="Times New Roman" w:cs="Times New Roman" w:eastAsia="Times New Roman" w:hAnsi="Times New Roman"/>
          <w:sz w:val="28"/>
          <w:szCs w:val="28"/>
          <w:vertAlign w:val="superscript"/>
          <w:rtl w:val="0"/>
        </w:rPr>
        <w:t xml:space="preserve">1,6,7,♱</w:t>
      </w:r>
    </w:p>
    <w:p w:rsidR="00000000" w:rsidDel="00000000" w:rsidP="00000000" w:rsidRDefault="00000000" w:rsidRPr="00000000" w14:paraId="00000005">
      <w:pPr>
        <w:shd w:fill="ffffff" w:val="clear"/>
        <w:spacing w:line="3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hd w:fill="ffffff" w:val="clear"/>
        <w:spacing w:line="3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hd w:fill="ffffff" w:val="clea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Department of Genome Sciences, University of Washington, Seattle, WA 98195, USA</w:t>
      </w:r>
    </w:p>
    <w:p w:rsidR="00000000" w:rsidDel="00000000" w:rsidP="00000000" w:rsidRDefault="00000000" w:rsidRPr="00000000" w14:paraId="00000008">
      <w:pPr>
        <w:shd w:fill="ffffff" w:val="clea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Calico Life Sciences LLC, South San Francisco, </w:t>
      </w:r>
      <w:r w:rsidDel="00000000" w:rsidR="00000000" w:rsidRPr="00000000">
        <w:rPr>
          <w:rFonts w:ascii="Times New Roman" w:cs="Times New Roman" w:eastAsia="Times New Roman" w:hAnsi="Times New Roman"/>
          <w:sz w:val="24"/>
          <w:szCs w:val="24"/>
          <w:rtl w:val="0"/>
        </w:rPr>
        <w:t xml:space="preserve">CA 94080, USA</w:t>
      </w:r>
      <w:r w:rsidDel="00000000" w:rsidR="00000000" w:rsidRPr="00000000">
        <w:rPr>
          <w:rtl w:val="0"/>
        </w:rPr>
      </w:r>
    </w:p>
    <w:p w:rsidR="00000000" w:rsidDel="00000000" w:rsidP="00000000" w:rsidRDefault="00000000" w:rsidRPr="00000000" w14:paraId="00000009">
      <w:pPr>
        <w:shd w:fill="ffffff" w:val="clear"/>
        <w:spacing w:line="432"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Department of Bioengineering and Therapeutic Sciences, Institute for Human Genetics, University of California San Francisco, San Francisco, CA 94158, USA</w:t>
      </w:r>
      <w:r w:rsidDel="00000000" w:rsidR="00000000" w:rsidRPr="00000000">
        <w:rPr>
          <w:rtl w:val="0"/>
        </w:rPr>
      </w:r>
    </w:p>
    <w:p w:rsidR="00000000" w:rsidDel="00000000" w:rsidP="00000000" w:rsidRDefault="00000000" w:rsidRPr="00000000" w14:paraId="0000000A">
      <w:pPr>
        <w:shd w:fill="ffffff" w:val="clea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Berlin Institute of Health (BIH), 10178, Berlin, Germany</w:t>
      </w:r>
    </w:p>
    <w:p w:rsidR="00000000" w:rsidDel="00000000" w:rsidP="00000000" w:rsidRDefault="00000000" w:rsidRPr="00000000" w14:paraId="0000000B">
      <w:pPr>
        <w:shd w:fill="ffffff" w:val="clear"/>
        <w:spacing w:line="432"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Charité - Universitätsmedizin Berlin, 10117, Berlin, Germany</w:t>
      </w:r>
      <w:r w:rsidDel="00000000" w:rsidR="00000000" w:rsidRPr="00000000">
        <w:rPr>
          <w:rtl w:val="0"/>
        </w:rPr>
      </w:r>
    </w:p>
    <w:p w:rsidR="00000000" w:rsidDel="00000000" w:rsidP="00000000" w:rsidRDefault="00000000" w:rsidRPr="00000000" w14:paraId="0000000C">
      <w:pPr>
        <w:shd w:fill="ffffff" w:val="clea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Howard Hughes Medical Institute, Seattle, WA 98195, USA</w:t>
      </w:r>
    </w:p>
    <w:p w:rsidR="00000000" w:rsidDel="00000000" w:rsidP="00000000" w:rsidRDefault="00000000" w:rsidRPr="00000000" w14:paraId="0000000D">
      <w:pPr>
        <w:shd w:fill="ffffff" w:val="clea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Fonts w:ascii="Times New Roman" w:cs="Times New Roman" w:eastAsia="Times New Roman" w:hAnsi="Times New Roman"/>
          <w:sz w:val="24"/>
          <w:szCs w:val="24"/>
          <w:rtl w:val="0"/>
        </w:rPr>
        <w:t xml:space="preserve">Brotman Baty Institute for Precision Medicine, University of Washington, Seattle, WA 98195, USA</w:t>
      </w: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hd w:fill="ffffff" w:val="clear"/>
        <w:spacing w:line="5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These authors contributed equally to this work</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Correspondence to Nadav Ahituv (</w:t>
      </w:r>
      <w:hyperlink r:id="rId7">
        <w:r w:rsidDel="00000000" w:rsidR="00000000" w:rsidRPr="00000000">
          <w:rPr>
            <w:rFonts w:ascii="Times New Roman" w:cs="Times New Roman" w:eastAsia="Times New Roman" w:hAnsi="Times New Roman"/>
            <w:color w:val="1155cc"/>
            <w:sz w:val="24"/>
            <w:szCs w:val="24"/>
            <w:u w:val="single"/>
            <w:rtl w:val="0"/>
          </w:rPr>
          <w:t xml:space="preserve">nadav.ahituv@ucsf.edu</w:t>
        </w:r>
      </w:hyperlink>
      <w:r w:rsidDel="00000000" w:rsidR="00000000" w:rsidRPr="00000000">
        <w:rPr>
          <w:rFonts w:ascii="Times New Roman" w:cs="Times New Roman" w:eastAsia="Times New Roman" w:hAnsi="Times New Roman"/>
          <w:sz w:val="24"/>
          <w:szCs w:val="24"/>
          <w:rtl w:val="0"/>
        </w:rPr>
        <w:t xml:space="preserve">) and Jay Shendure (</w:t>
      </w:r>
      <w:hyperlink r:id="rId8">
        <w:r w:rsidDel="00000000" w:rsidR="00000000" w:rsidRPr="00000000">
          <w:rPr>
            <w:rFonts w:ascii="Times New Roman" w:cs="Times New Roman" w:eastAsia="Times New Roman" w:hAnsi="Times New Roman"/>
            <w:color w:val="1155cc"/>
            <w:sz w:val="24"/>
            <w:szCs w:val="24"/>
            <w:u w:val="single"/>
            <w:rtl w:val="0"/>
          </w:rPr>
          <w:t xml:space="preserve">shendure@uw.edu</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Massively parallel reporter assays (MPRAs) functionally screen thousands of sequences for regulatory activity in parallel. Although MPRAs have been applied to address diverse questions in gene regulation, there has been no systematic comparison of how differences in experimental design influence findings. Here, we screen a library of 2,440 sequences, representing candidate liver enhancers and controls, in HepG2 cells for regulatory activity using nine different approaches (including conventional episomal, STARR-seq, and </w:t>
      </w:r>
      <w:r w:rsidDel="00000000" w:rsidR="00000000" w:rsidRPr="00000000">
        <w:rPr>
          <w:rFonts w:ascii="Times New Roman" w:cs="Times New Roman" w:eastAsia="Times New Roman" w:hAnsi="Times New Roman"/>
          <w:sz w:val="24"/>
          <w:szCs w:val="24"/>
          <w:rtl w:val="0"/>
        </w:rPr>
        <w:t xml:space="preserve">lentiviral </w:t>
      </w:r>
      <w:r w:rsidDel="00000000" w:rsidR="00000000" w:rsidRPr="00000000">
        <w:rPr>
          <w:rFonts w:ascii="Times New Roman" w:cs="Times New Roman" w:eastAsia="Times New Roman" w:hAnsi="Times New Roman"/>
          <w:sz w:val="24"/>
          <w:szCs w:val="24"/>
          <w:rtl w:val="0"/>
        </w:rPr>
        <w:t xml:space="preserve">MPRA designs). We identify</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rtl w:val="0"/>
        </w:rPr>
        <w:t xml:space="preserve">ubtle but significant differences in the resulting measurements that correlate with epigenetic and sequence-level features. We also test this library in both orientations with respect to the promoter, validating </w:t>
      </w:r>
      <w:r w:rsidDel="00000000" w:rsidR="00000000" w:rsidRPr="00000000">
        <w:rPr>
          <w:rFonts w:ascii="Times New Roman" w:cs="Times New Roman" w:eastAsia="Times New Roman" w:hAnsi="Times New Roman"/>
          <w:i w:val="1"/>
          <w:sz w:val="24"/>
          <w:szCs w:val="24"/>
          <w:rtl w:val="0"/>
        </w:rPr>
        <w:t xml:space="preserve">en masse </w:t>
      </w:r>
      <w:r w:rsidDel="00000000" w:rsidR="00000000" w:rsidRPr="00000000">
        <w:rPr>
          <w:rFonts w:ascii="Times New Roman" w:cs="Times New Roman" w:eastAsia="Times New Roman" w:hAnsi="Times New Roman"/>
          <w:sz w:val="24"/>
          <w:szCs w:val="24"/>
          <w:rtl w:val="0"/>
        </w:rPr>
        <w:t xml:space="preserve">that enhancer activity is robustly independent of orientation. Finally, we </w:t>
      </w:r>
      <w:r w:rsidDel="00000000" w:rsidR="00000000" w:rsidRPr="00000000">
        <w:rPr>
          <w:rFonts w:ascii="Times New Roman" w:cs="Times New Roman" w:eastAsia="Times New Roman" w:hAnsi="Times New Roman"/>
          <w:color w:val="ff0000"/>
          <w:sz w:val="24"/>
          <w:szCs w:val="24"/>
          <w:rtl w:val="0"/>
        </w:rPr>
        <w:t xml:space="preserve">further</w:t>
      </w:r>
      <w:r w:rsidDel="00000000" w:rsidR="00000000" w:rsidRPr="00000000">
        <w:rPr>
          <w:rFonts w:ascii="Times New Roman" w:cs="Times New Roman" w:eastAsia="Times New Roman" w:hAnsi="Times New Roman"/>
          <w:sz w:val="24"/>
          <w:szCs w:val="24"/>
          <w:rtl w:val="0"/>
        </w:rPr>
        <w:t xml:space="preserve"> develop and apply a novel method to assemble and functionally test libraries of the same </w:t>
      </w:r>
      <w:r w:rsidDel="00000000" w:rsidR="00000000" w:rsidRPr="00000000">
        <w:rPr>
          <w:rFonts w:ascii="Times New Roman" w:cs="Times New Roman" w:eastAsia="Times New Roman" w:hAnsi="Times New Roman"/>
          <w:sz w:val="24"/>
          <w:szCs w:val="24"/>
          <w:rtl w:val="0"/>
        </w:rPr>
        <w:t xml:space="preserve">putative</w:t>
      </w:r>
      <w:r w:rsidDel="00000000" w:rsidR="00000000" w:rsidRPr="00000000">
        <w:rPr>
          <w:rFonts w:ascii="Times New Roman" w:cs="Times New Roman" w:eastAsia="Times New Roman" w:hAnsi="Times New Roman"/>
          <w:sz w:val="24"/>
          <w:szCs w:val="24"/>
          <w:rtl w:val="0"/>
        </w:rPr>
        <w:t xml:space="preserve"> enhancers as 192-mers, 354-mers, and 678-mers, and observe surprisingly large differences in functional </w:t>
      </w:r>
      <w:r w:rsidDel="00000000" w:rsidR="00000000" w:rsidRPr="00000000">
        <w:rPr>
          <w:rFonts w:ascii="Times New Roman" w:cs="Times New Roman" w:eastAsia="Times New Roman" w:hAnsi="Times New Roman"/>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This work provides a framework for the experimental design of high-throughput reporter assays, suggesting that the extended sequence context of tested elements, and to a lesser degree the precise assay, influence MPRA results.</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spatiotemporal control of gene expression is orchestrated in part by distally located DNA sequences known as enhancers</w:t>
      </w:r>
      <w:r w:rsidDel="00000000" w:rsidR="00000000" w:rsidRPr="00000000">
        <w:rPr>
          <w:rFonts w:ascii="Times New Roman" w:cs="Times New Roman" w:eastAsia="Times New Roman" w:hAnsi="Times New Roman"/>
          <w:sz w:val="24"/>
          <w:szCs w:val="24"/>
          <w:rtl w:val="0"/>
        </w:rPr>
        <w:t xml:space="preserve">. The first viral and cellular enhancers were identified by cloning fragments of DNA into a plasmid with a reporter gene and promoter</w:t>
      </w:r>
      <w:hyperlink r:id="rId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1–4</w:t>
        </w:r>
      </w:hyperlink>
      <w:r w:rsidDel="00000000" w:rsidR="00000000" w:rsidRPr="00000000">
        <w:rPr>
          <w:rFonts w:ascii="Times New Roman" w:cs="Times New Roman" w:eastAsia="Times New Roman" w:hAnsi="Times New Roman"/>
          <w:sz w:val="24"/>
          <w:szCs w:val="24"/>
          <w:rtl w:val="0"/>
        </w:rPr>
        <w:t xml:space="preserve">. At present, enhancement of transcription in such a reporter assay remains the common standard for evaluating whether a putative regulatory element is a </w:t>
      </w:r>
      <w:r w:rsidDel="00000000" w:rsidR="00000000" w:rsidRPr="00000000">
        <w:rPr>
          <w:rFonts w:ascii="Times New Roman" w:cs="Times New Roman" w:eastAsia="Times New Roman" w:hAnsi="Times New Roman"/>
          <w:i w:val="1"/>
          <w:sz w:val="24"/>
          <w:szCs w:val="24"/>
          <w:rtl w:val="0"/>
        </w:rPr>
        <w:t xml:space="preserve">bona fide </w:t>
      </w:r>
      <w:r w:rsidDel="00000000" w:rsidR="00000000" w:rsidRPr="00000000">
        <w:rPr>
          <w:rFonts w:ascii="Times New Roman" w:cs="Times New Roman" w:eastAsia="Times New Roman" w:hAnsi="Times New Roman"/>
          <w:sz w:val="24"/>
          <w:szCs w:val="24"/>
          <w:rtl w:val="0"/>
        </w:rPr>
        <w:t xml:space="preserve">enhancer. However, conventional, one-at-a-time reporter </w:t>
      </w:r>
      <w:r w:rsidDel="00000000" w:rsidR="00000000" w:rsidRPr="00000000">
        <w:rPr>
          <w:rFonts w:ascii="Times New Roman" w:cs="Times New Roman" w:eastAsia="Times New Roman" w:hAnsi="Times New Roman"/>
          <w:sz w:val="24"/>
          <w:szCs w:val="24"/>
          <w:rtl w:val="0"/>
        </w:rPr>
        <w:t xml:space="preserve">assays</w:t>
      </w:r>
      <w:r w:rsidDel="00000000" w:rsidR="00000000" w:rsidRPr="00000000">
        <w:rPr>
          <w:rFonts w:ascii="Times New Roman" w:cs="Times New Roman" w:eastAsia="Times New Roman" w:hAnsi="Times New Roman"/>
          <w:sz w:val="24"/>
          <w:szCs w:val="24"/>
          <w:rtl w:val="0"/>
        </w:rPr>
        <w:t xml:space="preserve"> are insufficiently scalable</w:t>
      </w:r>
      <w:r w:rsidDel="00000000" w:rsidR="00000000" w:rsidRPr="00000000">
        <w:rPr>
          <w:rFonts w:ascii="Times New Roman" w:cs="Times New Roman" w:eastAsia="Times New Roman" w:hAnsi="Times New Roman"/>
          <w:sz w:val="24"/>
          <w:szCs w:val="24"/>
          <w:rtl w:val="0"/>
        </w:rPr>
        <w:t xml:space="preserve"> to test the </w:t>
      </w:r>
      <w:r w:rsidDel="00000000" w:rsidR="00000000" w:rsidRPr="00000000">
        <w:rPr>
          <w:rFonts w:ascii="Times New Roman" w:cs="Times New Roman" w:eastAsia="Times New Roman" w:hAnsi="Times New Roman"/>
          <w:sz w:val="24"/>
          <w:szCs w:val="24"/>
          <w:rtl w:val="0"/>
        </w:rPr>
        <w:t xml:space="preserve">&gt;1 million putative enhancers in the human genome</w:t>
      </w:r>
      <w:hyperlink r:id="rId1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5–8</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Massively parallel reporter assays (MPRAs) modify the </w:t>
      </w:r>
      <w:r w:rsidDel="00000000" w:rsidR="00000000" w:rsidRPr="00000000">
        <w:rPr>
          <w:rFonts w:ascii="Times New Roman" w:cs="Times New Roman" w:eastAsia="Times New Roman" w:hAnsi="Times New Roman"/>
          <w:i w:val="1"/>
          <w:sz w:val="24"/>
          <w:szCs w:val="24"/>
          <w:rtl w:val="0"/>
        </w:rPr>
        <w:t xml:space="preserve">in vitro </w:t>
      </w:r>
      <w:r w:rsidDel="00000000" w:rsidR="00000000" w:rsidRPr="00000000">
        <w:rPr>
          <w:rFonts w:ascii="Times New Roman" w:cs="Times New Roman" w:eastAsia="Times New Roman" w:hAnsi="Times New Roman"/>
          <w:sz w:val="24"/>
          <w:szCs w:val="24"/>
          <w:rtl w:val="0"/>
        </w:rPr>
        <w:t xml:space="preserve">reporter assays described above to facilitate simultaneous testing of thousands of putative regulatory elements or variants thereof</w:t>
      </w:r>
      <w:hyperlink r:id="rId11">
        <w:r w:rsidDel="00000000" w:rsidR="00000000" w:rsidRPr="00000000">
          <w:rPr>
            <w:rFonts w:ascii="Times New Roman" w:cs="Times New Roman" w:eastAsia="Times New Roman" w:hAnsi="Times New Roman"/>
            <w:b w:val="0"/>
            <w:color w:val="000000"/>
            <w:sz w:val="24"/>
            <w:szCs w:val="24"/>
            <w:u w:val="none"/>
            <w:vertAlign w:val="superscript"/>
            <w:rtl w:val="0"/>
          </w:rPr>
          <w:t xml:space="preserve">9–11</w:t>
        </w:r>
      </w:hyperlink>
      <w:r w:rsidDel="00000000" w:rsidR="00000000" w:rsidRPr="00000000">
        <w:rPr>
          <w:rFonts w:ascii="Times New Roman" w:cs="Times New Roman" w:eastAsia="Times New Roman" w:hAnsi="Times New Roman"/>
          <w:sz w:val="24"/>
          <w:szCs w:val="24"/>
          <w:rtl w:val="0"/>
        </w:rPr>
        <w:t xml:space="preserve"> in a single experiment</w:t>
      </w:r>
      <w:r w:rsidDel="00000000" w:rsidR="00000000" w:rsidRPr="00000000">
        <w:rPr>
          <w:rFonts w:ascii="Times New Roman" w:cs="Times New Roman" w:eastAsia="Times New Roman" w:hAnsi="Times New Roman"/>
          <w:sz w:val="24"/>
          <w:szCs w:val="24"/>
          <w:rtl w:val="0"/>
        </w:rPr>
        <w:t xml:space="preserve">. Instead of relying on measurement of a conventional reporter, MPRAs characterize each element in a multiplex fashion, through sequence-based quantification of barcodes incorporated into the RNA, each associated with a different element</w:t>
      </w:r>
      <w:hyperlink r:id="rId1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10–15</w:t>
        </w:r>
      </w:hyperlink>
      <w:r w:rsidDel="00000000" w:rsidR="00000000" w:rsidRPr="00000000">
        <w:rPr>
          <w:rFonts w:ascii="Times New Roman" w:cs="Times New Roman" w:eastAsia="Times New Roman" w:hAnsi="Times New Roman"/>
          <w:sz w:val="24"/>
          <w:szCs w:val="24"/>
          <w:rtl w:val="0"/>
        </w:rPr>
        <w:t xml:space="preserve">. MPRAs (a term we use broadly to encompass related methods including STARR-seq</w:t>
      </w:r>
      <w:hyperlink r:id="rId1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w:t>
        </w:r>
      </w:hyperlink>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lentiMPRAs</w:t>
      </w:r>
      <w:hyperlink r:id="rId1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have facilitated the scalable study of putative regulatory elements for goals ranging from functional annotation</w:t>
      </w:r>
      <w:hyperlink r:id="rId1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16–18</w:t>
        </w:r>
      </w:hyperlink>
      <w:r w:rsidDel="00000000" w:rsidR="00000000" w:rsidRPr="00000000">
        <w:rPr>
          <w:rFonts w:ascii="Times New Roman" w:cs="Times New Roman" w:eastAsia="Times New Roman" w:hAnsi="Times New Roman"/>
          <w:sz w:val="24"/>
          <w:szCs w:val="24"/>
          <w:rtl w:val="0"/>
        </w:rPr>
        <w:t xml:space="preserve"> to variant effect prediction</w:t>
      </w:r>
      <w:hyperlink r:id="rId1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10–15,19</w:t>
        </w:r>
      </w:hyperlink>
      <w:r w:rsidDel="00000000" w:rsidR="00000000" w:rsidRPr="00000000">
        <w:rPr>
          <w:rFonts w:ascii="Times New Roman" w:cs="Times New Roman" w:eastAsia="Times New Roman" w:hAnsi="Times New Roman"/>
          <w:sz w:val="24"/>
          <w:szCs w:val="24"/>
          <w:rtl w:val="0"/>
        </w:rPr>
        <w:t xml:space="preserve"> to evolutionary reconstruction</w:t>
      </w:r>
      <w:hyperlink r:id="rId1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B">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1C">
      <w:pPr>
        <w:spacing w:line="48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To date, several groups have implemented enhancer-focused MPRAs, but with diverse designs. Some of the major differences include whether the enhancer is upstream</w:t>
      </w:r>
      <w:hyperlink r:id="rId1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10,11</w:t>
        </w:r>
      </w:hyperlink>
      <w:r w:rsidDel="00000000" w:rsidR="00000000" w:rsidRPr="00000000">
        <w:rPr>
          <w:rFonts w:ascii="Times New Roman" w:cs="Times New Roman" w:eastAsia="Times New Roman" w:hAnsi="Times New Roman"/>
          <w:sz w:val="24"/>
          <w:szCs w:val="24"/>
          <w:rtl w:val="0"/>
        </w:rPr>
        <w:t xml:space="preserve"> vs.</w:t>
      </w:r>
      <w:r w:rsidDel="00000000" w:rsidR="00000000" w:rsidRPr="00000000">
        <w:rPr>
          <w:rFonts w:ascii="Times New Roman" w:cs="Times New Roman" w:eastAsia="Times New Roman" w:hAnsi="Times New Roman"/>
          <w:sz w:val="24"/>
          <w:szCs w:val="24"/>
          <w:rtl w:val="0"/>
        </w:rPr>
        <w:t xml:space="preserve"> within the 3</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UTR of the reporter gene</w:t>
      </w:r>
      <w:hyperlink r:id="rId1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whether the construct remains episomal vs. integrated</w:t>
      </w:r>
      <w:hyperlink r:id="rId2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Additionally, </w:t>
      </w:r>
      <w:ins w:author="Jason Klein" w:id="0" w:date="2019-11-14T22:19:55Z">
        <w:r w:rsidDel="00000000" w:rsidR="00000000" w:rsidRPr="00000000">
          <w:rPr>
            <w:rFonts w:ascii="Times New Roman" w:cs="Times New Roman" w:eastAsia="Times New Roman" w:hAnsi="Times New Roman"/>
            <w:sz w:val="24"/>
            <w:szCs w:val="24"/>
            <w:rtl w:val="0"/>
          </w:rPr>
          <w:t xml:space="preserve">most </w:t>
        </w:r>
      </w:ins>
      <w:r w:rsidDel="00000000" w:rsidR="00000000" w:rsidRPr="00000000">
        <w:rPr>
          <w:rFonts w:ascii="Times New Roman" w:cs="Times New Roman" w:eastAsia="Times New Roman" w:hAnsi="Times New Roman"/>
          <w:sz w:val="24"/>
          <w:szCs w:val="24"/>
          <w:rtl w:val="0"/>
        </w:rPr>
        <w:t xml:space="preserve">MPRAs test sequences cloned in one of two possible orientations</w:t>
      </w:r>
      <w:r w:rsidDel="00000000" w:rsidR="00000000" w:rsidRPr="00000000">
        <w:rPr>
          <w:rFonts w:ascii="Times New Roman" w:cs="Times New Roman" w:eastAsia="Times New Roman" w:hAnsi="Times New Roman"/>
          <w:sz w:val="24"/>
          <w:szCs w:val="24"/>
          <w:rtl w:val="0"/>
        </w:rPr>
        <w:t xml:space="preserve">, effectively assuming that enhancer activity is independent of orientation. </w:t>
      </w:r>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Finally, while larger sheared genomic DNA fragments</w:t>
      </w:r>
      <w:hyperlink r:id="rId21">
        <w:r w:rsidDel="00000000" w:rsidR="00000000" w:rsidRPr="00000000">
          <w:rPr>
            <w:rFonts w:ascii="Times New Roman" w:cs="Times New Roman" w:eastAsia="Times New Roman" w:hAnsi="Times New Roman"/>
            <w:color w:val="ff0000"/>
            <w:sz w:val="24"/>
            <w:szCs w:val="24"/>
            <w:u w:val="none"/>
            <w:vertAlign w:val="superscript"/>
            <w:rtl w:val="0"/>
            <w:rPrChange w:author="Nadav Ahituv" w:id="1" w:date="2020-01-06T06:17:22Z">
              <w:rPr>
                <w:rFonts w:ascii="Times New Roman" w:cs="Times New Roman" w:eastAsia="Times New Roman" w:hAnsi="Times New Roman"/>
                <w:b w:val="0"/>
                <w:color w:val="000000"/>
                <w:sz w:val="24"/>
                <w:szCs w:val="24"/>
                <w:u w:val="none"/>
                <w:vertAlign w:val="superscript"/>
              </w:rPr>
            </w:rPrChange>
          </w:rPr>
          <w:t xml:space="preserve">16,22</w:t>
        </w:r>
      </w:hyperlink>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 </w:t>
      </w:r>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PCR amplicons</w:t>
      </w:r>
      <w:hyperlink r:id="rId22">
        <w:r w:rsidDel="00000000" w:rsidR="00000000" w:rsidRPr="00000000">
          <w:rPr>
            <w:rFonts w:ascii="Times New Roman" w:cs="Times New Roman" w:eastAsia="Times New Roman" w:hAnsi="Times New Roman"/>
            <w:color w:val="ff0000"/>
            <w:sz w:val="24"/>
            <w:szCs w:val="24"/>
            <w:u w:val="none"/>
            <w:vertAlign w:val="superscript"/>
            <w:rtl w:val="0"/>
            <w:rPrChange w:author="Nadav Ahituv" w:id="1" w:date="2020-01-06T06:17:22Z">
              <w:rPr>
                <w:rFonts w:ascii="Times New Roman" w:cs="Times New Roman" w:eastAsia="Times New Roman" w:hAnsi="Times New Roman"/>
                <w:b w:val="0"/>
                <w:color w:val="000000"/>
                <w:sz w:val="24"/>
                <w:szCs w:val="24"/>
                <w:u w:val="none"/>
                <w:vertAlign w:val="superscript"/>
              </w:rPr>
            </w:rPrChange>
          </w:rPr>
          <w:t xml:space="preserve">12</w:t>
        </w:r>
      </w:hyperlink>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 </w:t>
      </w:r>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or captured sequences</w:t>
      </w:r>
      <w:hyperlink r:id="rId23">
        <w:r w:rsidDel="00000000" w:rsidR="00000000" w:rsidRPr="00000000">
          <w:rPr>
            <w:rFonts w:ascii="Times New Roman" w:cs="Times New Roman" w:eastAsia="Times New Roman" w:hAnsi="Times New Roman"/>
            <w:color w:val="ff0000"/>
            <w:sz w:val="24"/>
            <w:szCs w:val="24"/>
            <w:u w:val="none"/>
            <w:vertAlign w:val="superscript"/>
            <w:rtl w:val="0"/>
            <w:rPrChange w:author="Nadav Ahituv" w:id="1" w:date="2020-01-06T06:17:22Z">
              <w:rPr>
                <w:rFonts w:ascii="Times New Roman" w:cs="Times New Roman" w:eastAsia="Times New Roman" w:hAnsi="Times New Roman"/>
                <w:b w:val="0"/>
                <w:color w:val="000000"/>
                <w:sz w:val="24"/>
                <w:szCs w:val="24"/>
                <w:u w:val="none"/>
                <w:vertAlign w:val="superscript"/>
              </w:rPr>
            </w:rPrChange>
          </w:rPr>
          <w:t xml:space="preserve">23,24</w:t>
        </w:r>
      </w:hyperlink>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 </w:t>
      </w:r>
      <w:r w:rsidDel="00000000" w:rsidR="00000000" w:rsidRPr="00000000">
        <w:rPr>
          <w:rFonts w:ascii="Times New Roman" w:cs="Times New Roman" w:eastAsia="Times New Roman" w:hAnsi="Times New Roman"/>
          <w:color w:val="ff0000"/>
          <w:sz w:val="24"/>
          <w:szCs w:val="24"/>
          <w:rtl w:val="0"/>
          <w:rPrChange w:author="Nadav Ahituv" w:id="1" w:date="2020-01-06T06:17:22Z">
            <w:rPr>
              <w:rFonts w:ascii="Times New Roman" w:cs="Times New Roman" w:eastAsia="Times New Roman" w:hAnsi="Times New Roman"/>
              <w:sz w:val="24"/>
              <w:szCs w:val="24"/>
            </w:rPr>
          </w:rPrChange>
        </w:rPr>
        <w:t xml:space="preserve">have been used in MPRAs</w:t>
      </w:r>
      <w:r w:rsidDel="00000000" w:rsidR="00000000" w:rsidRPr="00000000">
        <w:rPr>
          <w:rFonts w:ascii="Times New Roman" w:cs="Times New Roman" w:eastAsia="Times New Roman" w:hAnsi="Times New Roman"/>
          <w:sz w:val="24"/>
          <w:szCs w:val="24"/>
          <w:rtl w:val="0"/>
        </w:rPr>
        <w:t xml:space="preserve">, most studies using MPRAs synthesize libraries of putative enhancers on microarrays, and are therefore limited to testing shorter sequences (typically less than 200 bp).</w:t>
      </w:r>
      <w:r w:rsidDel="00000000" w:rsidR="00000000" w:rsidRPr="00000000">
        <w:rPr>
          <w:rtl w:val="0"/>
        </w:rPr>
      </w:r>
    </w:p>
    <w:p w:rsidR="00000000" w:rsidDel="00000000" w:rsidP="00000000" w:rsidRDefault="00000000" w:rsidRPr="00000000" w14:paraId="0000001D">
      <w:pPr>
        <w:spacing w:line="480" w:lineRule="auto"/>
        <w:jc w:val="both"/>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0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we have, as a field to date, largely failed to evaluate how these design choices impact or bias the results of MPRAs. First, although assays like STARR-seq wherein the enhancer serves as the barcode are more straightforward to implement, it is unknown how the position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of the promoter, rather than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as in a more conventional reporter assay vector) or the fact that the sequence is serving as the barcode, influences results. </w:t>
      </w:r>
      <w:r w:rsidDel="00000000" w:rsidR="00000000" w:rsidRPr="00000000">
        <w:rPr>
          <w:rFonts w:ascii="Times New Roman" w:cs="Times New Roman" w:eastAsia="Times New Roman" w:hAnsi="Times New Roman"/>
          <w:color w:val="ff0000"/>
          <w:sz w:val="24"/>
          <w:szCs w:val="24"/>
          <w:rtl w:val="0"/>
        </w:rPr>
        <w:t xml:space="preserve">Arnold </w:t>
      </w:r>
      <w:r w:rsidDel="00000000" w:rsidR="00000000" w:rsidRPr="00000000">
        <w:rPr>
          <w:rFonts w:ascii="Times New Roman" w:cs="Times New Roman" w:eastAsia="Times New Roman" w:hAnsi="Times New Roman"/>
          <w:i w:val="1"/>
          <w:color w:val="ff0000"/>
          <w:sz w:val="24"/>
          <w:szCs w:val="24"/>
          <w:rtl w:val="0"/>
        </w:rPr>
        <w:t xml:space="preserve">et al. </w:t>
      </w:r>
      <w:r w:rsidDel="00000000" w:rsidR="00000000" w:rsidRPr="00000000">
        <w:rPr>
          <w:rFonts w:ascii="Times New Roman" w:cs="Times New Roman" w:eastAsia="Times New Roman" w:hAnsi="Times New Roman"/>
          <w:color w:val="ff0000"/>
          <w:sz w:val="24"/>
          <w:szCs w:val="24"/>
          <w:rtl w:val="0"/>
        </w:rPr>
        <w:t xml:space="preserve">showed a</w:t>
      </w:r>
      <w:ins w:author="Nadav Ahituv" w:id="2" w:date="2020-01-06T06:19:08Z">
        <w:r w:rsidDel="00000000" w:rsidR="00000000" w:rsidRPr="00000000">
          <w:rPr>
            <w:rFonts w:ascii="Times New Roman" w:cs="Times New Roman" w:eastAsia="Times New Roman" w:hAnsi="Times New Roman"/>
            <w:color w:val="ff0000"/>
            <w:sz w:val="24"/>
            <w:szCs w:val="24"/>
            <w:rtl w:val="0"/>
          </w:rPr>
          <w:t xml:space="preserve"> variance of</w:t>
        </w:r>
      </w:ins>
      <w:del w:author="Nadav Ahituv" w:id="2" w:date="2020-01-06T06:19:08Z">
        <w:r w:rsidDel="00000000" w:rsidR="00000000" w:rsidRPr="00000000">
          <w:rPr>
            <w:rFonts w:ascii="Times New Roman" w:cs="Times New Roman" w:eastAsia="Times New Roman" w:hAnsi="Times New Roman"/>
            <w:color w:val="ff0000"/>
            <w:sz w:val="24"/>
            <w:szCs w:val="24"/>
            <w:rtl w:val="0"/>
          </w:rPr>
          <w:delText xml:space="preserve"> r-squared</w:delText>
        </w:r>
      </w:del>
      <w:r w:rsidDel="00000000" w:rsidR="00000000" w:rsidRPr="00000000">
        <w:rPr>
          <w:rFonts w:ascii="Times New Roman" w:cs="Times New Roman" w:eastAsia="Times New Roman" w:hAnsi="Times New Roman"/>
          <w:color w:val="ff0000"/>
          <w:sz w:val="24"/>
          <w:szCs w:val="24"/>
          <w:rtl w:val="0"/>
        </w:rPr>
        <w:t xml:space="preserve"> of 0.69 </w:t>
      </w:r>
      <w:ins w:author="Nadav Ahituv" w:id="3" w:date="2020-01-06T06:19:36Z">
        <w:r w:rsidDel="00000000" w:rsidR="00000000" w:rsidRPr="00000000">
          <w:rPr>
            <w:rFonts w:ascii="Times New Roman" w:cs="Times New Roman" w:eastAsia="Times New Roman" w:hAnsi="Times New Roman"/>
            <w:color w:val="ff0000"/>
            <w:sz w:val="24"/>
            <w:szCs w:val="24"/>
            <w:rtl w:val="0"/>
          </w:rPr>
          <w:t xml:space="preserve">r-squared </w:t>
        </w:r>
      </w:ins>
      <w:r w:rsidDel="00000000" w:rsidR="00000000" w:rsidRPr="00000000">
        <w:rPr>
          <w:rFonts w:ascii="Times New Roman" w:cs="Times New Roman" w:eastAsia="Times New Roman" w:hAnsi="Times New Roman"/>
          <w:color w:val="ff0000"/>
          <w:sz w:val="24"/>
          <w:szCs w:val="24"/>
          <w:rtl w:val="0"/>
        </w:rPr>
        <w:t xml:space="preserve">between STARR-seq and 142 </w:t>
      </w:r>
      <w:ins w:author="Nadav Ahituv" w:id="4" w:date="2020-01-06T06:19:59Z">
        <w:r w:rsidDel="00000000" w:rsidR="00000000" w:rsidRPr="00000000">
          <w:rPr>
            <w:rFonts w:ascii="Times New Roman" w:cs="Times New Roman" w:eastAsia="Times New Roman" w:hAnsi="Times New Roman"/>
            <w:color w:val="ff0000"/>
            <w:sz w:val="24"/>
            <w:szCs w:val="24"/>
            <w:rtl w:val="0"/>
          </w:rPr>
          <w:t xml:space="preserve">individual </w:t>
        </w:r>
      </w:ins>
      <w:r w:rsidDel="00000000" w:rsidR="00000000" w:rsidRPr="00000000">
        <w:rPr>
          <w:rFonts w:ascii="Times New Roman" w:cs="Times New Roman" w:eastAsia="Times New Roman" w:hAnsi="Times New Roman"/>
          <w:color w:val="ff0000"/>
          <w:sz w:val="24"/>
          <w:szCs w:val="24"/>
          <w:rtl w:val="0"/>
        </w:rPr>
        <w:t xml:space="preserve">luciferase assay</w:t>
      </w:r>
      <w:ins w:author="Nadav Ahituv" w:id="5" w:date="2020-01-06T06:20:06Z">
        <w:r w:rsidDel="00000000" w:rsidR="00000000" w:rsidRPr="00000000">
          <w:rPr>
            <w:rFonts w:ascii="Times New Roman" w:cs="Times New Roman" w:eastAsia="Times New Roman" w:hAnsi="Times New Roman"/>
            <w:color w:val="ff0000"/>
            <w:sz w:val="24"/>
            <w:szCs w:val="24"/>
            <w:rtl w:val="0"/>
          </w:rPr>
          <w:t xml:space="preserve">s</w:t>
        </w:r>
      </w:ins>
      <w:del w:author="Nadav Ahituv" w:id="5" w:date="2020-01-06T06:20:06Z">
        <w:r w:rsidDel="00000000" w:rsidR="00000000" w:rsidRPr="00000000">
          <w:rPr>
            <w:rFonts w:ascii="Times New Roman" w:cs="Times New Roman" w:eastAsia="Times New Roman" w:hAnsi="Times New Roman"/>
            <w:color w:val="ff0000"/>
            <w:sz w:val="24"/>
            <w:szCs w:val="24"/>
            <w:rtl w:val="0"/>
          </w:rPr>
          <w:delText xml:space="preserve"> experiments</w:delText>
        </w:r>
      </w:del>
      <w:r w:rsidDel="00000000" w:rsidR="00000000" w:rsidRPr="00000000">
        <w:rPr>
          <w:rFonts w:ascii="Times New Roman" w:cs="Times New Roman" w:eastAsia="Times New Roman" w:hAnsi="Times New Roman"/>
          <w:color w:val="ff0000"/>
          <w:sz w:val="24"/>
          <w:szCs w:val="24"/>
          <w:rtl w:val="0"/>
        </w:rPr>
        <w:t xml:space="preserve">, but to date there is no large scale comparison of STARR-seq to other MPRAs</w:t>
      </w:r>
      <w:hyperlink r:id="rId2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w:t>
        </w:r>
      </w:hyperlink>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 although we previously showed </w:t>
      </w:r>
      <w:ins w:author="Jason Klein" w:id="6" w:date="2019-12-27T19:52:44Z">
        <w:r w:rsidDel="00000000" w:rsidR="00000000" w:rsidRPr="00000000">
          <w:rPr>
            <w:rFonts w:ascii="Times New Roman" w:cs="Times New Roman" w:eastAsia="Times New Roman" w:hAnsi="Times New Roman"/>
            <w:sz w:val="24"/>
            <w:szCs w:val="24"/>
            <w:rtl w:val="0"/>
          </w:rPr>
          <w:t xml:space="preserve">significant</w:t>
        </w:r>
        <w:r w:rsidDel="00000000" w:rsidR="00000000" w:rsidRPr="00000000">
          <w:rPr>
            <w:rFonts w:ascii="Times New Roman" w:cs="Times New Roman" w:eastAsia="Times New Roman" w:hAnsi="Times New Roman"/>
            <w:sz w:val="24"/>
            <w:szCs w:val="24"/>
            <w:rtl w:val="0"/>
          </w:rPr>
          <w:t xml:space="preserve"> </w:t>
        </w:r>
      </w:ins>
      <w:del w:author="Jason Klein" w:id="6" w:date="2019-12-27T19:52:44Z">
        <w:r w:rsidDel="00000000" w:rsidR="00000000" w:rsidRPr="00000000">
          <w:rPr>
            <w:rFonts w:ascii="Times New Roman" w:cs="Times New Roman" w:eastAsia="Times New Roman" w:hAnsi="Times New Roman"/>
            <w:sz w:val="24"/>
            <w:szCs w:val="24"/>
            <w:rtl w:val="0"/>
          </w:rPr>
          <w:delText xml:space="preserve">substantial </w:delText>
        </w:r>
      </w:del>
      <w:r w:rsidDel="00000000" w:rsidR="00000000" w:rsidRPr="00000000">
        <w:rPr>
          <w:rFonts w:ascii="Times New Roman" w:cs="Times New Roman" w:eastAsia="Times New Roman" w:hAnsi="Times New Roman"/>
          <w:sz w:val="24"/>
          <w:szCs w:val="24"/>
          <w:rtl w:val="0"/>
        </w:rPr>
        <w:t xml:space="preserve">differences between episomal vs. integrated MPRAs</w:t>
      </w:r>
      <w:hyperlink r:id="rId2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it is not clear how these differences rank relative to other design choices. </w:t>
      </w:r>
      <w:r w:rsidDel="00000000" w:rsidR="00000000" w:rsidRPr="00000000">
        <w:rPr>
          <w:rFonts w:ascii="Times New Roman" w:cs="Times New Roman" w:eastAsia="Times New Roman" w:hAnsi="Times New Roman"/>
          <w:color w:val="ff0000"/>
          <w:sz w:val="24"/>
          <w:szCs w:val="24"/>
          <w:rtl w:val="0"/>
        </w:rPr>
        <w:t xml:space="preserve">Third, although the orientation-independence of enhancers has been tested in fly</w:t>
      </w:r>
      <w:hyperlink r:id="rId2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16,25,26</w:t>
        </w:r>
      </w:hyperlink>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further </w:t>
      </w:r>
      <w:r w:rsidDel="00000000" w:rsidR="00000000" w:rsidRPr="00000000">
        <w:rPr>
          <w:rFonts w:ascii="Times New Roman" w:cs="Times New Roman" w:eastAsia="Times New Roman" w:hAnsi="Times New Roman"/>
          <w:color w:val="ff0000"/>
          <w:sz w:val="24"/>
          <w:szCs w:val="24"/>
          <w:rtl w:val="0"/>
        </w:rPr>
        <w:t xml:space="preserve">experiments</w:t>
      </w:r>
      <w:r w:rsidDel="00000000" w:rsidR="00000000" w:rsidRPr="00000000">
        <w:rPr>
          <w:rFonts w:ascii="Times New Roman" w:cs="Times New Roman" w:eastAsia="Times New Roman" w:hAnsi="Times New Roman"/>
          <w:color w:val="ff0000"/>
          <w:sz w:val="24"/>
          <w:szCs w:val="24"/>
          <w:rtl w:val="0"/>
        </w:rPr>
        <w:t xml:space="preserve"> are </w:t>
      </w:r>
      <w:r w:rsidDel="00000000" w:rsidR="00000000" w:rsidRPr="00000000">
        <w:rPr>
          <w:rFonts w:ascii="Times New Roman" w:cs="Times New Roman" w:eastAsia="Times New Roman" w:hAnsi="Times New Roman"/>
          <w:color w:val="ff0000"/>
          <w:sz w:val="24"/>
          <w:szCs w:val="24"/>
          <w:rtl w:val="0"/>
        </w:rPr>
        <w:t xml:space="preserve">necessary</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to test</w:t>
      </w:r>
      <w:r w:rsidDel="00000000" w:rsidR="00000000" w:rsidRPr="00000000">
        <w:rPr>
          <w:rFonts w:ascii="Times New Roman" w:cs="Times New Roman" w:eastAsia="Times New Roman" w:hAnsi="Times New Roman"/>
          <w:color w:val="ff0000"/>
          <w:sz w:val="24"/>
          <w:szCs w:val="24"/>
          <w:rtl w:val="0"/>
        </w:rPr>
        <w:t xml:space="preserve"> the </w:t>
      </w:r>
      <w:r w:rsidDel="00000000" w:rsidR="00000000" w:rsidRPr="00000000">
        <w:rPr>
          <w:rFonts w:ascii="Times New Roman" w:cs="Times New Roman" w:eastAsia="Times New Roman" w:hAnsi="Times New Roman"/>
          <w:color w:val="ff0000"/>
          <w:sz w:val="24"/>
          <w:szCs w:val="24"/>
          <w:rtl w:val="0"/>
        </w:rPr>
        <w:t xml:space="preserve">robustness of this assumption in mammalian sequences</w:t>
      </w:r>
      <w:r w:rsidDel="00000000" w:rsidR="00000000" w:rsidRPr="00000000">
        <w:rPr>
          <w:rFonts w:ascii="Times New Roman" w:cs="Times New Roman" w:eastAsia="Times New Roman" w:hAnsi="Times New Roman"/>
          <w:sz w:val="24"/>
          <w:szCs w:val="24"/>
          <w:rtl w:val="0"/>
        </w:rPr>
        <w:t xml:space="preserve">. Finally, the typical choice to test &lt;200 bp fragments, each corresponding to a putative enhancer, is entirely based on technical limitations of massively parallel DNA synthesis, rather than on any principled understanding of the actual size of enhancers. The consequences of this choice for the results obtained remain largely unquantified.</w:t>
      </w:r>
    </w:p>
    <w:p w:rsidR="00000000" w:rsidDel="00000000" w:rsidP="00000000" w:rsidRDefault="00000000" w:rsidRPr="00000000" w14:paraId="0000001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Particularly as efforts to validate the &gt;1 million putative </w:t>
      </w:r>
      <w:r w:rsidDel="00000000" w:rsidR="00000000" w:rsidRPr="00000000">
        <w:rPr>
          <w:rFonts w:ascii="Times New Roman" w:cs="Times New Roman" w:eastAsia="Times New Roman" w:hAnsi="Times New Roman"/>
          <w:sz w:val="24"/>
          <w:szCs w:val="24"/>
          <w:rtl w:val="0"/>
        </w:rPr>
        <w:t xml:space="preserve">human </w:t>
      </w:r>
      <w:r w:rsidDel="00000000" w:rsidR="00000000" w:rsidRPr="00000000">
        <w:rPr>
          <w:rFonts w:ascii="Times New Roman" w:cs="Times New Roman" w:eastAsia="Times New Roman" w:hAnsi="Times New Roman"/>
          <w:sz w:val="24"/>
          <w:szCs w:val="24"/>
          <w:rtl w:val="0"/>
        </w:rPr>
        <w:t xml:space="preserve">enhancers</w:t>
      </w:r>
      <w:hyperlink r:id="rId2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5–8</w:t>
        </w:r>
      </w:hyperlink>
      <w:r w:rsidDel="00000000" w:rsidR="00000000" w:rsidRPr="00000000">
        <w:rPr>
          <w:rFonts w:ascii="Times New Roman" w:cs="Times New Roman" w:eastAsia="Times New Roman" w:hAnsi="Times New Roman"/>
          <w:sz w:val="24"/>
          <w:szCs w:val="24"/>
          <w:rtl w:val="0"/>
        </w:rPr>
        <w:t xml:space="preserve">, as well as the growing number of disease-associated noncoding </w:t>
      </w:r>
      <w:r w:rsidDel="00000000" w:rsidR="00000000" w:rsidRPr="00000000">
        <w:rPr>
          <w:rFonts w:ascii="Times New Roman" w:cs="Times New Roman" w:eastAsia="Times New Roman" w:hAnsi="Times New Roman"/>
          <w:sz w:val="24"/>
          <w:szCs w:val="24"/>
          <w:rtl w:val="0"/>
        </w:rPr>
        <w:t xml:space="preserve">variants, begin to scale, a clear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eyed understanding of the biases and tradeoffs introduced by various MPRA experimental design choices is needed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this end, we performed a systematic comparison, testing the same </w:t>
      </w:r>
      <w:r w:rsidDel="00000000" w:rsidR="00000000" w:rsidRPr="00000000">
        <w:rPr>
          <w:rFonts w:ascii="Times New Roman" w:cs="Times New Roman" w:eastAsia="Times New Roman" w:hAnsi="Times New Roman"/>
          <w:sz w:val="24"/>
          <w:szCs w:val="24"/>
          <w:rtl w:val="0"/>
        </w:rPr>
        <w:t xml:space="preserve">2,440</w:t>
      </w:r>
      <w:r w:rsidDel="00000000" w:rsidR="00000000" w:rsidRPr="00000000">
        <w:rPr>
          <w:rFonts w:ascii="Times New Roman" w:cs="Times New Roman" w:eastAsia="Times New Roman" w:hAnsi="Times New Roman"/>
          <w:sz w:val="24"/>
          <w:szCs w:val="24"/>
          <w:rtl w:val="0"/>
        </w:rPr>
        <w:t xml:space="preserve"> sequences for regulatory activity using nine different MPRA strategies, including conventional episomal, STARR-seq, and lentiviral designs. Second, we tested the same sequences in both orientations relative to the promoter. Finally, we further developed </w:t>
      </w:r>
      <w:r w:rsidDel="00000000" w:rsidR="00000000" w:rsidRPr="00000000">
        <w:rPr>
          <w:rFonts w:ascii="Times New Roman" w:cs="Times New Roman" w:eastAsia="Times New Roman" w:hAnsi="Times New Roman"/>
          <w:color w:val="ff0000"/>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multiplex pairwise assembly protocol</w:t>
      </w:r>
      <w:hyperlink r:id="rId2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27</w:t>
        </w:r>
      </w:hyperlink>
      <w:r w:rsidDel="00000000" w:rsidR="00000000" w:rsidRPr="00000000">
        <w:rPr>
          <w:rFonts w:ascii="Times New Roman" w:cs="Times New Roman" w:eastAsia="Times New Roman" w:hAnsi="Times New Roman"/>
          <w:sz w:val="24"/>
          <w:szCs w:val="24"/>
          <w:rtl w:val="0"/>
        </w:rPr>
        <w:t xml:space="preserve">, and applied it to test short </w:t>
      </w:r>
      <w:r w:rsidDel="00000000" w:rsidR="00000000" w:rsidRPr="00000000">
        <w:rPr>
          <w:rFonts w:ascii="Times New Roman" w:cs="Times New Roman" w:eastAsia="Times New Roman" w:hAnsi="Times New Roman"/>
          <w:sz w:val="24"/>
          <w:szCs w:val="24"/>
          <w:rtl w:val="0"/>
        </w:rPr>
        <w:t xml:space="preserve">(192 bp), medium (354 bp), and long (678 bp) versions of the same enhancers. Our results quantify the impact of </w:t>
      </w:r>
      <w:r w:rsidDel="00000000" w:rsidR="00000000" w:rsidRPr="00000000">
        <w:rPr>
          <w:rFonts w:ascii="Times New Roman" w:cs="Times New Roman" w:eastAsia="Times New Roman" w:hAnsi="Times New Roman"/>
          <w:sz w:val="24"/>
          <w:szCs w:val="24"/>
          <w:rtl w:val="0"/>
        </w:rPr>
        <w:t xml:space="preserve">MPRA</w:t>
      </w:r>
      <w:r w:rsidDel="00000000" w:rsidR="00000000" w:rsidRPr="00000000">
        <w:rPr>
          <w:rFonts w:ascii="Times New Roman" w:cs="Times New Roman" w:eastAsia="Times New Roman" w:hAnsi="Times New Roman"/>
          <w:sz w:val="24"/>
          <w:szCs w:val="24"/>
          <w:rtl w:val="0"/>
        </w:rPr>
        <w:t xml:space="preserve"> experimental design </w:t>
      </w:r>
      <w:r w:rsidDel="00000000" w:rsidR="00000000" w:rsidRPr="00000000">
        <w:rPr>
          <w:rFonts w:ascii="Times New Roman" w:cs="Times New Roman" w:eastAsia="Times New Roman" w:hAnsi="Times New Roman"/>
          <w:sz w:val="24"/>
          <w:szCs w:val="24"/>
          <w:rtl w:val="0"/>
        </w:rPr>
        <w:t xml:space="preserve">choices and also provide further insight into the nature of enhancers.</w:t>
      </w:r>
      <w:r w:rsidDel="00000000" w:rsidR="00000000" w:rsidRPr="00000000">
        <w:rPr>
          <w:rtl w:val="0"/>
        </w:rPr>
      </w:r>
    </w:p>
    <w:p w:rsidR="00000000" w:rsidDel="00000000" w:rsidP="00000000" w:rsidRDefault="00000000" w:rsidRPr="00000000" w14:paraId="0000002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2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and testing of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ine distinct MPRA strategies</w:t>
      </w:r>
    </w:p>
    <w:p w:rsidR="00000000" w:rsidDel="00000000" w:rsidP="00000000" w:rsidRDefault="00000000" w:rsidRPr="00000000" w14:paraId="0000002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sought to systematically compare nine different MPRA strategies. They are as follows, with the numbers corresponding to the vertical order on the left side of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the “classic” MPRA assay design, using the pGL4.23c vector, wherein the enhancer library resides upstream of a minimal promoter, and the associated barcodes reside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(“pGL4”)</w:t>
      </w:r>
      <w:hyperlink r:id="rId2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10,28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the Self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Transcribing Active Regulatory Region Sequencing (STARR-seq) assay design, wherein the enhancer library resides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either as originally described (“HSS”)</w:t>
      </w:r>
      <w:hyperlink r:id="rId3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w:t>
        </w:r>
      </w:hyperlink>
      <w:r w:rsidDel="00000000" w:rsidR="00000000" w:rsidRPr="00000000">
        <w:rPr>
          <w:rFonts w:ascii="Times New Roman" w:cs="Times New Roman" w:eastAsia="Times New Roman" w:hAnsi="Times New Roman"/>
          <w:sz w:val="24"/>
          <w:szCs w:val="24"/>
          <w:rtl w:val="0"/>
        </w:rPr>
        <w:t xml:space="preserve"> or a newer version that uses the </w:t>
      </w:r>
      <w:r w:rsidDel="00000000" w:rsidR="00000000" w:rsidRPr="00000000">
        <w:rPr>
          <w:rFonts w:ascii="Times New Roman" w:cs="Times New Roman" w:eastAsia="Times New Roman" w:hAnsi="Times New Roman"/>
          <w:sz w:val="24"/>
          <w:szCs w:val="24"/>
          <w:rtl w:val="0"/>
        </w:rPr>
        <w:t xml:space="preserve">bacterial origin of replication for transcription initiation</w:t>
      </w:r>
      <w:r w:rsidDel="00000000" w:rsidR="00000000" w:rsidRPr="00000000">
        <w:rPr>
          <w:rFonts w:ascii="Times New Roman" w:cs="Times New Roman" w:eastAsia="Times New Roman" w:hAnsi="Times New Roman"/>
          <w:sz w:val="24"/>
          <w:szCs w:val="24"/>
          <w:rtl w:val="0"/>
        </w:rPr>
        <w:t xml:space="preserve"> (“ORI”)</w:t>
      </w:r>
      <w:hyperlink r:id="rId31">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22</w:t>
        </w:r>
      </w:hyperlink>
      <w:r w:rsidDel="00000000" w:rsidR="00000000" w:rsidRPr="00000000">
        <w:rPr>
          <w:rFonts w:ascii="Times New Roman" w:cs="Times New Roman" w:eastAsia="Times New Roman" w:hAnsi="Times New Roman"/>
          <w:sz w:val="24"/>
          <w:szCs w:val="24"/>
          <w:rtl w:val="0"/>
        </w:rPr>
        <w:t xml:space="preserve">. In both cases, we introduce barcodes immediately adjacent to the location of the enhancers in the 3’ UTR in order to facilitate consistent procedures with other assays. (</w:t>
      </w:r>
      <w:r w:rsidDel="00000000" w:rsidR="00000000" w:rsidRPr="00000000">
        <w:rPr>
          <w:rFonts w:ascii="Times New Roman" w:cs="Times New Roman" w:eastAsia="Times New Roman" w:hAnsi="Times New Roman"/>
          <w:b w:val="1"/>
          <w:sz w:val="24"/>
          <w:szCs w:val="24"/>
          <w:rtl w:val="0"/>
        </w:rPr>
        <w:t xml:space="preserve">4, 6, 8</w:t>
      </w:r>
      <w:r w:rsidDel="00000000" w:rsidR="00000000" w:rsidRPr="00000000">
        <w:rPr>
          <w:rFonts w:ascii="Times New Roman" w:cs="Times New Roman" w:eastAsia="Times New Roman" w:hAnsi="Times New Roman"/>
          <w:sz w:val="24"/>
          <w:szCs w:val="24"/>
          <w:rtl w:val="0"/>
        </w:rPr>
        <w:t xml:space="preserve">): The lentiMPRA assay design, wherein lentiviral integration of a library of reporters is used to mitigate the concern that episomes lack a </w:t>
      </w:r>
      <w:r w:rsidDel="00000000" w:rsidR="00000000" w:rsidRPr="00000000">
        <w:rPr>
          <w:rFonts w:ascii="Times New Roman" w:cs="Times New Roman" w:eastAsia="Times New Roman" w:hAnsi="Times New Roman"/>
          <w:color w:val="ff0000"/>
          <w:sz w:val="24"/>
          <w:szCs w:val="24"/>
          <w:rtl w:val="0"/>
        </w:rPr>
        <w:t xml:space="preserve">chromatinized context</w:t>
      </w:r>
      <w:r w:rsidDel="00000000" w:rsidR="00000000" w:rsidRPr="00000000">
        <w:rPr>
          <w:rFonts w:ascii="Times New Roman" w:cs="Times New Roman" w:eastAsia="Times New Roman" w:hAnsi="Times New Roman"/>
          <w:sz w:val="24"/>
          <w:szCs w:val="24"/>
          <w:rtl w:val="0"/>
        </w:rPr>
        <w:t xml:space="preserve">, either with the enhancer library upstream of the minimal promoter and the associated barcodes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w:t>
      </w:r>
      <w:hyperlink r:id="rId3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the enhancer library upstream of the minimal promoter and the associated barcodes in the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or with both the enhancer library and the associated barcodes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The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design was developed in light of evidence for distance-dependent template switching prior to lentiviral </w:t>
      </w:r>
      <w:r w:rsidDel="00000000" w:rsidR="00000000" w:rsidRPr="00000000">
        <w:rPr>
          <w:rFonts w:ascii="Times New Roman" w:cs="Times New Roman" w:eastAsia="Times New Roman" w:hAnsi="Times New Roman"/>
          <w:sz w:val="24"/>
          <w:szCs w:val="24"/>
          <w:rtl w:val="0"/>
        </w:rPr>
        <w:t xml:space="preserve">integration</w:t>
      </w:r>
      <w:hyperlink r:id="rId3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29,30</w:t>
        </w:r>
      </w:hyperlink>
      <w:r w:rsidDel="00000000" w:rsidR="00000000" w:rsidRPr="00000000">
        <w:rPr>
          <w:rFonts w:ascii="Times New Roman" w:cs="Times New Roman" w:eastAsia="Times New Roman" w:hAnsi="Times New Roman"/>
          <w:sz w:val="24"/>
          <w:szCs w:val="24"/>
          <w:rtl w:val="0"/>
        </w:rPr>
        <w:t xml:space="preserve">, as it reduces the distance between the enhancer and barcode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bp (5</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to </w:t>
      </w:r>
      <w:r w:rsidDel="00000000" w:rsidR="00000000" w:rsidRPr="00000000">
        <w:rPr>
          <w:rFonts w:ascii="Times New Roman" w:cs="Times New Roman" w:eastAsia="Times New Roman" w:hAnsi="Times New Roman"/>
          <w:sz w:val="24"/>
          <w:szCs w:val="24"/>
          <w:rtl w:val="0"/>
        </w:rPr>
        <w:t xml:space="preserve">102</w:t>
      </w:r>
      <w:r w:rsidDel="00000000" w:rsidR="00000000" w:rsidRPr="00000000">
        <w:rPr>
          <w:rFonts w:ascii="Times New Roman" w:cs="Times New Roman" w:eastAsia="Times New Roman" w:hAnsi="Times New Roman"/>
          <w:sz w:val="24"/>
          <w:szCs w:val="24"/>
          <w:rtl w:val="0"/>
        </w:rPr>
        <w:t xml:space="preserve"> bp</w:t>
      </w:r>
      <w:r w:rsidDel="00000000" w:rsidR="00000000" w:rsidRPr="00000000">
        <w:rPr>
          <w:rFonts w:ascii="Times New Roman" w:cs="Times New Roman" w:eastAsia="Times New Roman" w:hAnsi="Times New Roman"/>
          <w:sz w:val="24"/>
          <w:szCs w:val="24"/>
          <w:rtl w:val="0"/>
        </w:rPr>
        <w:t xml:space="preserve"> (5</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w:t>
      </w:r>
      <w:r w:rsidDel="00000000" w:rsidR="00000000" w:rsidRPr="00000000">
        <w:rPr>
          <w:rFonts w:ascii="Times New Roman" w:cs="Times New Roman" w:eastAsia="Times New Roman" w:hAnsi="Times New Roman"/>
          <w:sz w:val="24"/>
          <w:szCs w:val="24"/>
          <w:rtl w:val="0"/>
        </w:rPr>
        <w:t xml:space="preserve">. The 3</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design is analogous to STARR-seq, but integrated into the genome, and also addresses template switching by positioning the enhancer and barcode immediately adjacent to one another in the 3’ UTR. (</w:t>
      </w:r>
      <w:r w:rsidDel="00000000" w:rsidR="00000000" w:rsidRPr="00000000">
        <w:rPr>
          <w:rFonts w:ascii="Times New Roman" w:cs="Times New Roman" w:eastAsia="Times New Roman" w:hAnsi="Times New Roman"/>
          <w:b w:val="1"/>
          <w:sz w:val="24"/>
          <w:szCs w:val="24"/>
          <w:rtl w:val="0"/>
        </w:rPr>
        <w:t xml:space="preserve">5, 7, 9</w:t>
      </w:r>
      <w:r w:rsidDel="00000000" w:rsidR="00000000" w:rsidRPr="00000000">
        <w:rPr>
          <w:rFonts w:ascii="Times New Roman" w:cs="Times New Roman" w:eastAsia="Times New Roman" w:hAnsi="Times New Roman"/>
          <w:sz w:val="24"/>
          <w:szCs w:val="24"/>
          <w:rtl w:val="0"/>
        </w:rPr>
        <w:t xml:space="preserve">): These designs are identical to the three lentiMPRA designs, except that the vector harbors a mutant integrase such that the constructs remain episomal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MT,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MT,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MT)</w:t>
      </w:r>
      <w:hyperlink r:id="rId3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2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common set of sequences that could be tested in conjunction with each of these nine MPRA strategies, we turned to a library that we previously described when developing lentiMPRAs</w:t>
      </w:r>
      <w:hyperlink r:id="rId3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Briefly, this library consists of 2,236 candidate enhancer sequences based on ChIP-seq peaks in the HepG2 cell line, </w:t>
      </w:r>
      <w:r w:rsidDel="00000000" w:rsidR="00000000" w:rsidRPr="00000000">
        <w:rPr>
          <w:rFonts w:ascii="Times New Roman" w:cs="Times New Roman" w:eastAsia="Times New Roman" w:hAnsi="Times New Roman"/>
          <w:sz w:val="24"/>
          <w:szCs w:val="24"/>
          <w:rtl w:val="0"/>
        </w:rPr>
        <w:t xml:space="preserve">along with 204 controls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note, our criteria did not require that candidate enhancers fall distal of promoters, and as such 2</w:t>
      </w:r>
      <w:r w:rsidDel="00000000" w:rsidR="00000000" w:rsidRPr="00000000">
        <w:rPr>
          <w:rFonts w:ascii="Times New Roman" w:cs="Times New Roman" w:eastAsia="Times New Roman" w:hAnsi="Times New Roman"/>
          <w:sz w:val="24"/>
          <w:szCs w:val="24"/>
          <w:rtl w:val="0"/>
        </w:rPr>
        <w:t xml:space="preserve">81 </w:t>
      </w:r>
      <w:r w:rsidDel="00000000" w:rsidR="00000000" w:rsidRPr="00000000">
        <w:rPr>
          <w:rFonts w:ascii="Times New Roman" w:cs="Times New Roman" w:eastAsia="Times New Roman" w:hAnsi="Times New Roman"/>
          <w:sz w:val="24"/>
          <w:szCs w:val="24"/>
          <w:rtl w:val="0"/>
        </w:rPr>
        <w:t xml:space="preserve">of the 2,236 overlap promoters (defined as +/- 1 kilobase (Kb) of the TSS of a protein-coding gene).</w:t>
      </w:r>
      <w:r w:rsidDel="00000000" w:rsidR="00000000" w:rsidRPr="00000000">
        <w:rPr>
          <w:rFonts w:ascii="Times New Roman" w:cs="Times New Roman" w:eastAsia="Times New Roman" w:hAnsi="Times New Roman"/>
          <w:sz w:val="24"/>
          <w:szCs w:val="24"/>
          <w:rtl w:val="0"/>
        </w:rPr>
        <w:t xml:space="preserve"> The controls consist of </w:t>
      </w:r>
      <w:r w:rsidDel="00000000" w:rsidR="00000000" w:rsidRPr="00000000">
        <w:rPr>
          <w:rFonts w:ascii="Times New Roman" w:cs="Times New Roman" w:eastAsia="Times New Roman" w:hAnsi="Times New Roman"/>
          <w:sz w:val="24"/>
          <w:szCs w:val="24"/>
          <w:rtl w:val="0"/>
        </w:rPr>
        <w:t xml:space="preserve">synthetically designed sequences that previously demonstrated enhancer MPRA activity (100 positive controls) or lack thereof (100 negative controls)</w:t>
      </w:r>
      <w:hyperlink r:id="rId3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31</w:t>
        </w:r>
      </w:hyperlink>
      <w:r w:rsidDel="00000000" w:rsidR="00000000" w:rsidRPr="00000000">
        <w:rPr>
          <w:rFonts w:ascii="Times New Roman" w:cs="Times New Roman" w:eastAsia="Times New Roman" w:hAnsi="Times New Roman"/>
          <w:sz w:val="24"/>
          <w:szCs w:val="24"/>
          <w:rtl w:val="0"/>
        </w:rPr>
        <w:t xml:space="preserve"> in HepG2 cells, along with 2 positive and 2 negative controls derived from endogenous sequences t</w:t>
      </w:r>
      <w:r w:rsidDel="00000000" w:rsidR="00000000" w:rsidRPr="00000000">
        <w:rPr>
          <w:rFonts w:ascii="Times New Roman" w:cs="Times New Roman" w:eastAsia="Times New Roman" w:hAnsi="Times New Roman"/>
          <w:color w:val="ff0000"/>
          <w:sz w:val="24"/>
          <w:szCs w:val="24"/>
          <w:rtl w:val="0"/>
        </w:rPr>
        <w:t xml:space="preserve">hat were previously validated with luciferase</w:t>
      </w:r>
      <w:r w:rsidDel="00000000" w:rsidR="00000000" w:rsidRPr="00000000">
        <w:rPr>
          <w:rFonts w:ascii="Times New Roman" w:cs="Times New Roman" w:eastAsia="Times New Roman" w:hAnsi="Times New Roman"/>
          <w:color w:val="ff0000"/>
          <w:sz w:val="24"/>
          <w:szCs w:val="24"/>
          <w:rtl w:val="0"/>
        </w:rPr>
        <w:t xml:space="preserve"> assays and presently included in all MPRA libraries</w:t>
      </w:r>
      <w:hyperlink r:id="rId3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t>
      </w:r>
      <w:commentRangeStart w:id="1"/>
      <w:r w:rsidDel="00000000" w:rsidR="00000000" w:rsidRPr="00000000">
        <w:rPr>
          <w:rFonts w:ascii="Times New Roman" w:cs="Times New Roman" w:eastAsia="Times New Roman" w:hAnsi="Times New Roman"/>
          <w:sz w:val="24"/>
          <w:szCs w:val="24"/>
          <w:rtl w:val="0"/>
        </w:rPr>
        <w:t xml:space="preserve">All sequences were 171 base pairs (bp) in length and were synthesized on a microarray together with common flanking </w:t>
      </w:r>
      <w:r w:rsidDel="00000000" w:rsidR="00000000" w:rsidRPr="00000000">
        <w:rPr>
          <w:rFonts w:ascii="Times New Roman" w:cs="Times New Roman" w:eastAsia="Times New Roman" w:hAnsi="Times New Roman"/>
          <w:sz w:val="24"/>
          <w:szCs w:val="24"/>
          <w:rtl w:val="0"/>
        </w:rPr>
        <w:t xml:space="preserve">sequences (total length of 230 bp). </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15 bp degenerate barcode was appended during library amplification, and the </w:t>
      </w:r>
      <w:r w:rsidDel="00000000" w:rsidR="00000000" w:rsidRPr="00000000">
        <w:rPr>
          <w:rFonts w:ascii="Times New Roman" w:cs="Times New Roman" w:eastAsia="Times New Roman" w:hAnsi="Times New Roman"/>
          <w:sz w:val="24"/>
          <w:szCs w:val="24"/>
          <w:rtl w:val="0"/>
        </w:rPr>
        <w:t xml:space="preserve">amplicons cloned to the human STARR-seq (HSS) vector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enhancer/barcode region of the HSS library was amplified and used for two purposes -- first, it was sequenced in order to determine which barcodes were associated with which enhancers; second, the amplicons were cloned </w:t>
      </w:r>
      <w:ins w:author="Jason Klein" w:id="7" w:date="2019-12-26T18:18:33Z">
        <w:r w:rsidDel="00000000" w:rsidR="00000000" w:rsidRPr="00000000">
          <w:rPr>
            <w:rFonts w:ascii="Times New Roman" w:cs="Times New Roman" w:eastAsia="Times New Roman" w:hAnsi="Times New Roman"/>
            <w:sz w:val="24"/>
            <w:szCs w:val="24"/>
            <w:rtl w:val="0"/>
          </w:rPr>
          <w:t xml:space="preserve">at high complexity in</w:t>
        </w:r>
      </w:ins>
      <w:r w:rsidDel="00000000" w:rsidR="00000000" w:rsidRPr="00000000">
        <w:rPr>
          <w:rFonts w:ascii="Times New Roman" w:cs="Times New Roman" w:eastAsia="Times New Roman" w:hAnsi="Times New Roman"/>
          <w:sz w:val="24"/>
          <w:szCs w:val="24"/>
          <w:rtl w:val="0"/>
        </w:rPr>
        <w:t xml:space="preserve">to other vectors to create libraries for the remaining eight MPRA designs (</w:t>
      </w:r>
      <w:r w:rsidDel="00000000" w:rsidR="00000000" w:rsidRPr="00000000">
        <w:rPr>
          <w:rFonts w:ascii="Times New Roman" w:cs="Times New Roman" w:eastAsia="Times New Roman" w:hAnsi="Times New Roman"/>
          <w:b w:val="1"/>
          <w:sz w:val="24"/>
          <w:szCs w:val="24"/>
          <w:rtl w:val="0"/>
        </w:rPr>
        <w:t xml:space="preserve">Supplemental Figure 1</w:t>
      </w:r>
      <w:r w:rsidDel="00000000" w:rsidR="00000000" w:rsidRPr="00000000">
        <w:rPr>
          <w:rFonts w:ascii="Times New Roman" w:cs="Times New Roman" w:eastAsia="Times New Roman" w:hAnsi="Times New Roman"/>
          <w:sz w:val="24"/>
          <w:szCs w:val="24"/>
          <w:rtl w:val="0"/>
        </w:rPr>
        <w:t xml:space="preserve">). As such, the relative abundances of enhancers and barcodes, as well as the enhancer-barcode associations, were consistent across all MPRA libraries. Cloning details and references for each of the nine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assay</w:t>
      </w:r>
      <w:r w:rsidDel="00000000" w:rsidR="00000000" w:rsidRPr="00000000">
        <w:rPr>
          <w:rFonts w:ascii="Times New Roman" w:cs="Times New Roman" w:eastAsia="Times New Roman" w:hAnsi="Times New Roman"/>
          <w:sz w:val="24"/>
          <w:szCs w:val="24"/>
          <w:rtl w:val="0"/>
        </w:rPr>
        <w:t xml:space="preserve"> designs are provided in the </w:t>
      </w: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Plasmid </w:t>
      </w:r>
      <w:r w:rsidDel="00000000" w:rsidR="00000000" w:rsidRPr="00000000">
        <w:rPr>
          <w:rFonts w:ascii="Times New Roman" w:cs="Times New Roman" w:eastAsia="Times New Roman" w:hAnsi="Times New Roman"/>
          <w:sz w:val="24"/>
          <w:szCs w:val="24"/>
          <w:rtl w:val="0"/>
        </w:rPr>
        <w:t xml:space="preserve">libraries were transfected into HepG2 cells in triplicate</w:t>
      </w:r>
      <w:r w:rsidDel="00000000" w:rsidR="00000000" w:rsidRPr="00000000">
        <w:rPr>
          <w:rFonts w:ascii="Times New Roman" w:cs="Times New Roman" w:eastAsia="Times New Roman" w:hAnsi="Times New Roman"/>
          <w:sz w:val="24"/>
          <w:szCs w:val="24"/>
          <w:rtl w:val="0"/>
        </w:rPr>
        <w:t xml:space="preserve"> (three different days)</w:t>
      </w:r>
      <w:r w:rsidDel="00000000" w:rsidR="00000000" w:rsidRPr="00000000">
        <w:rPr>
          <w:rFonts w:ascii="Times New Roman" w:cs="Times New Roman" w:eastAsia="Times New Roman" w:hAnsi="Times New Roman"/>
          <w:sz w:val="24"/>
          <w:szCs w:val="24"/>
          <w:rtl w:val="0"/>
        </w:rPr>
        <w:t xml:space="preserve">, and lentiMPRA libraries were packaged with either wild-type </w:t>
      </w:r>
      <w:r w:rsidDel="00000000" w:rsidR="00000000" w:rsidRPr="00000000">
        <w:rPr>
          <w:rFonts w:ascii="Times New Roman" w:cs="Times New Roman" w:eastAsia="Times New Roman" w:hAnsi="Times New Roman"/>
          <w:sz w:val="24"/>
          <w:szCs w:val="24"/>
          <w:rtl w:val="0"/>
        </w:rPr>
        <w:t xml:space="preserve">(WT) or defective</w:t>
      </w:r>
      <w:r w:rsidDel="00000000" w:rsidR="00000000" w:rsidRPr="00000000">
        <w:rPr>
          <w:rFonts w:ascii="Times New Roman" w:cs="Times New Roman" w:eastAsia="Times New Roman" w:hAnsi="Times New Roman"/>
          <w:sz w:val="24"/>
          <w:szCs w:val="24"/>
          <w:rtl w:val="0"/>
        </w:rPr>
        <w:t xml:space="preserve"> (MT) </w:t>
      </w:r>
      <w:r w:rsidDel="00000000" w:rsidR="00000000" w:rsidRPr="00000000">
        <w:rPr>
          <w:rFonts w:ascii="Times New Roman" w:cs="Times New Roman" w:eastAsia="Times New Roman" w:hAnsi="Times New Roman"/>
          <w:sz w:val="24"/>
          <w:szCs w:val="24"/>
          <w:rtl w:val="0"/>
        </w:rPr>
        <w:t xml:space="preserve">integrase lentivirus and infected into HepG2 in triplicate</w:t>
      </w:r>
      <w:r w:rsidDel="00000000" w:rsidR="00000000" w:rsidRPr="00000000">
        <w:rPr>
          <w:rFonts w:ascii="Times New Roman" w:cs="Times New Roman" w:eastAsia="Times New Roman" w:hAnsi="Times New Roman"/>
          <w:sz w:val="24"/>
          <w:szCs w:val="24"/>
          <w:rtl w:val="0"/>
        </w:rPr>
        <w:t xml:space="preserve"> (three different days)</w:t>
      </w:r>
      <w:r w:rsidDel="00000000" w:rsidR="00000000" w:rsidRPr="00000000">
        <w:rPr>
          <w:rFonts w:ascii="Times New Roman" w:cs="Times New Roman" w:eastAsia="Times New Roman" w:hAnsi="Times New Roman"/>
          <w:sz w:val="24"/>
          <w:szCs w:val="24"/>
          <w:rtl w:val="0"/>
        </w:rPr>
        <w:t xml:space="preserve">. We extracted DNA and RNA from cells, amplified barcodes via </w:t>
      </w:r>
      <w:r w:rsidDel="00000000" w:rsidR="00000000" w:rsidRPr="00000000">
        <w:rPr>
          <w:rFonts w:ascii="Times New Roman" w:cs="Times New Roman" w:eastAsia="Times New Roman" w:hAnsi="Times New Roman"/>
          <w:sz w:val="24"/>
          <w:szCs w:val="24"/>
          <w:rtl w:val="0"/>
        </w:rPr>
        <w:t xml:space="preserve">PCR and RT-PCR</w:t>
      </w:r>
      <w:r w:rsidDel="00000000" w:rsidR="00000000" w:rsidRPr="00000000">
        <w:rPr>
          <w:rFonts w:ascii="Times New Roman" w:cs="Times New Roman" w:eastAsia="Times New Roman" w:hAnsi="Times New Roman"/>
          <w:sz w:val="24"/>
          <w:szCs w:val="24"/>
          <w:rtl w:val="0"/>
        </w:rPr>
        <w:t xml:space="preserve"> respectively, and sequenced the amplicons to generate barcode counts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w:t>
      </w:r>
      <w:r w:rsidDel="00000000" w:rsidR="00000000" w:rsidRPr="00000000">
        <w:rPr>
          <w:rFonts w:ascii="Times New Roman" w:cs="Times New Roman" w:eastAsia="Times New Roman" w:hAnsi="Times New Roman"/>
          <w:sz w:val="24"/>
          <w:szCs w:val="24"/>
          <w:rtl w:val="0"/>
        </w:rPr>
        <w:t xml:space="preserve">activity </w:t>
      </w:r>
      <w:r w:rsidDel="00000000" w:rsidR="00000000" w:rsidRPr="00000000">
        <w:rPr>
          <w:rFonts w:ascii="Times New Roman" w:cs="Times New Roman" w:eastAsia="Times New Roman" w:hAnsi="Times New Roman"/>
          <w:sz w:val="24"/>
          <w:szCs w:val="24"/>
          <w:rtl w:val="0"/>
        </w:rPr>
        <w:t xml:space="preserve">score</w:t>
      </w:r>
      <w:r w:rsidDel="00000000" w:rsidR="00000000" w:rsidRPr="00000000">
        <w:rPr>
          <w:rFonts w:ascii="Times New Roman" w:cs="Times New Roman" w:eastAsia="Times New Roman" w:hAnsi="Times New Roman"/>
          <w:sz w:val="24"/>
          <w:szCs w:val="24"/>
          <w:rtl w:val="0"/>
        </w:rPr>
        <w:t xml:space="preserve"> for each element was calculated as the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of the normalized count of RNA molecules from all barcodes corresponding to the element, divided by the normalized number of DNA molecules from all barcodes corresponding to the element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each of the 27 experiments (9 assays x 3 replicates), only barcodes observed in both RNA and DNA were considered. For 26 of 27 experiments (all but 3′/3′ MT replicate 1), the median number of </w:t>
      </w:r>
      <w:r w:rsidDel="00000000" w:rsidR="00000000" w:rsidRPr="00000000">
        <w:rPr>
          <w:rFonts w:ascii="Times New Roman" w:cs="Times New Roman" w:eastAsia="Times New Roman" w:hAnsi="Times New Roman"/>
          <w:sz w:val="24"/>
          <w:szCs w:val="24"/>
          <w:rtl w:val="0"/>
        </w:rPr>
        <w:t xml:space="preserve">barcode counts</w:t>
      </w:r>
      <w:r w:rsidDel="00000000" w:rsidR="00000000" w:rsidRPr="00000000">
        <w:rPr>
          <w:rFonts w:ascii="Times New Roman" w:cs="Times New Roman" w:eastAsia="Times New Roman" w:hAnsi="Times New Roman"/>
          <w:sz w:val="24"/>
          <w:szCs w:val="24"/>
          <w:rtl w:val="0"/>
        </w:rPr>
        <w:t xml:space="preserve"> per element was greater than 100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Supplemental Figure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2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41900"/>
            <wp:effectExtent b="0" l="0" r="0" t="0"/>
            <wp:docPr id="3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5041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Nine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MPRA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strategies and experimental </w:t>
      </w:r>
      <w:r w:rsidDel="00000000" w:rsidR="00000000" w:rsidRPr="00000000">
        <w:rPr>
          <w:rFonts w:ascii="Times New Roman" w:cs="Times New Roman" w:eastAsia="Times New Roman" w:hAnsi="Times New Roman"/>
          <w:b w:val="1"/>
          <w:sz w:val="24"/>
          <w:szCs w:val="24"/>
          <w:rtl w:val="0"/>
        </w:rPr>
        <w:t xml:space="preserve">workflow</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Nine</w:t>
      </w:r>
      <w:r w:rsidDel="00000000" w:rsidR="00000000" w:rsidRPr="00000000">
        <w:rPr>
          <w:rFonts w:ascii="Times New Roman" w:cs="Times New Roman" w:eastAsia="Times New Roman" w:hAnsi="Times New Roman"/>
          <w:sz w:val="24"/>
          <w:szCs w:val="24"/>
          <w:rtl w:val="0"/>
        </w:rPr>
        <w:t xml:space="preserve"> different MPRA designs were tested. These are schematically represented on the left, and from top to bottom include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pGL4.23c (pGL4)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original STARR-seq vector (HSS); STARR-seq with no minimal promoter (ORI); and lentiMPRAs with </w:t>
      </w:r>
      <w:r w:rsidDel="00000000" w:rsidR="00000000" w:rsidRPr="00000000">
        <w:rPr>
          <w:rFonts w:ascii="Times New Roman" w:cs="Times New Roman" w:eastAsia="Times New Roman" w:hAnsi="Times New Roman"/>
          <w:sz w:val="24"/>
          <w:szCs w:val="24"/>
          <w:rtl w:val="0"/>
        </w:rPr>
        <w:t xml:space="preserve">the enhancer library upstream of the minimal promoter and the associated barcodes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the enhancer library upstream of the minimal promoter and the associated barcodes in the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or with both the enhancer library and the associated barcodes in the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UTR of the reporter gene (3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The episomal designs (pGL4, </w:t>
      </w:r>
      <w:r w:rsidDel="00000000" w:rsidR="00000000" w:rsidRPr="00000000">
        <w:rPr>
          <w:rFonts w:ascii="Times New Roman" w:cs="Times New Roman" w:eastAsia="Times New Roman" w:hAnsi="Times New Roman"/>
          <w:sz w:val="24"/>
          <w:szCs w:val="24"/>
          <w:rtl w:val="0"/>
        </w:rPr>
        <w:t xml:space="preserve">HSS, ORI) were transfected into HepG2 cells, while </w:t>
      </w:r>
      <w:r w:rsidDel="00000000" w:rsidR="00000000" w:rsidRPr="00000000">
        <w:rPr>
          <w:rFonts w:ascii="Times New Roman" w:cs="Times New Roman" w:eastAsia="Times New Roman" w:hAnsi="Times New Roman"/>
          <w:sz w:val="24"/>
          <w:szCs w:val="24"/>
          <w:rtl w:val="0"/>
        </w:rPr>
        <w:t xml:space="preserve">5′/5′, 5′/3′, and 3′/3′</w:t>
      </w:r>
      <w:r w:rsidDel="00000000" w:rsidR="00000000" w:rsidRPr="00000000">
        <w:rPr>
          <w:rFonts w:ascii="Times New Roman" w:cs="Times New Roman" w:eastAsia="Times New Roman" w:hAnsi="Times New Roman"/>
          <w:sz w:val="24"/>
          <w:szCs w:val="24"/>
          <w:rtl w:val="0"/>
        </w:rPr>
        <w:t xml:space="preserve"> were packaged with either wild type (WT) or mutant (MT) integrase and infected into HepG2 cells. DNA and RNA were extracted from the cells, and the enhancer-associated barcodes amplified and sequenced. </w:t>
      </w:r>
      <w:r w:rsidDel="00000000" w:rsidR="00000000" w:rsidRPr="00000000">
        <w:rPr>
          <w:rFonts w:ascii="Times New Roman" w:cs="Times New Roman" w:eastAsia="Times New Roman" w:hAnsi="Times New Roman"/>
          <w:sz w:val="24"/>
          <w:szCs w:val="24"/>
          <w:rtl w:val="0"/>
        </w:rPr>
        <w:t xml:space="preserve">Finally, the activity score of each element was computed </w:t>
      </w:r>
      <w:r w:rsidDel="00000000" w:rsidR="00000000" w:rsidRPr="00000000">
        <w:rPr>
          <w:rFonts w:ascii="Times New Roman" w:cs="Times New Roman" w:eastAsia="Times New Roman" w:hAnsi="Times New Roman"/>
          <w:sz w:val="24"/>
          <w:szCs w:val="24"/>
          <w:rtl w:val="0"/>
        </w:rPr>
        <w:t xml:space="preserve">as the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of the normalized count of RNA molecules from all barcodes corresponding to the element, divided by the normalized number of DNA molecules from all barcodes corresponding to the element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Different </w:t>
      </w:r>
      <w:r w:rsidDel="00000000" w:rsidR="00000000" w:rsidRPr="00000000">
        <w:rPr>
          <w:rFonts w:ascii="Times New Roman" w:cs="Times New Roman" w:eastAsia="Times New Roman" w:hAnsi="Times New Roman"/>
          <w:b w:val="1"/>
          <w:sz w:val="24"/>
          <w:szCs w:val="24"/>
          <w:rtl w:val="0"/>
        </w:rPr>
        <w:t xml:space="preserve">MPRA designs yield different results</w:t>
      </w:r>
      <w:r w:rsidDel="00000000" w:rsidR="00000000" w:rsidRPr="00000000">
        <w:rPr>
          <w:rtl w:val="0"/>
        </w:rPr>
      </w:r>
    </w:p>
    <w:p w:rsidR="00000000" w:rsidDel="00000000" w:rsidP="00000000" w:rsidRDefault="00000000" w:rsidRPr="00000000" w14:paraId="000000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sought to evaluate the technical reproducibility of each assay. </w:t>
      </w:r>
      <w:r w:rsidDel="00000000" w:rsidR="00000000" w:rsidRPr="00000000">
        <w:rPr>
          <w:rFonts w:ascii="Times New Roman" w:cs="Times New Roman" w:eastAsia="Times New Roman" w:hAnsi="Times New Roman"/>
          <w:sz w:val="24"/>
          <w:szCs w:val="24"/>
          <w:rtl w:val="0"/>
        </w:rPr>
        <w:t xml:space="preserve">Most</w:t>
      </w:r>
      <w:r w:rsidDel="00000000" w:rsidR="00000000" w:rsidRPr="00000000">
        <w:rPr>
          <w:rFonts w:ascii="Times New Roman" w:cs="Times New Roman" w:eastAsia="Times New Roman" w:hAnsi="Times New Roman"/>
          <w:sz w:val="24"/>
          <w:szCs w:val="24"/>
          <w:rtl w:val="0"/>
        </w:rPr>
        <w:t xml:space="preserve"> of t</w:t>
      </w:r>
      <w:r w:rsidDel="00000000" w:rsidR="00000000" w:rsidRPr="00000000">
        <w:rPr>
          <w:rFonts w:ascii="Times New Roman" w:cs="Times New Roman" w:eastAsia="Times New Roman" w:hAnsi="Times New Roman"/>
          <w:sz w:val="24"/>
          <w:szCs w:val="24"/>
          <w:rtl w:val="0"/>
        </w:rPr>
        <w:t xml:space="preserve">he assays were highly correlated between the three replicates. Specifically, the intra-assay </w:t>
      </w:r>
      <w:r w:rsidDel="00000000" w:rsidR="00000000" w:rsidRPr="00000000">
        <w:rPr>
          <w:rFonts w:ascii="Times New Roman" w:cs="Times New Roman" w:eastAsia="Times New Roman" w:hAnsi="Times New Roman"/>
          <w:sz w:val="24"/>
          <w:szCs w:val="24"/>
          <w:rtl w:val="0"/>
        </w:rPr>
        <w:t xml:space="preserve">Pearson correlations</w:t>
      </w:r>
      <w:r w:rsidDel="00000000" w:rsidR="00000000" w:rsidRPr="00000000">
        <w:rPr>
          <w:rFonts w:ascii="Times New Roman" w:cs="Times New Roman" w:eastAsia="Times New Roman" w:hAnsi="Times New Roman"/>
          <w:sz w:val="24"/>
          <w:szCs w:val="24"/>
          <w:rtl w:val="0"/>
        </w:rPr>
        <w:t xml:space="preserve"> for pairwise comparisons of activity scores of replicates exceeded</w:t>
      </w:r>
      <w:r w:rsidDel="00000000" w:rsidR="00000000" w:rsidRPr="00000000">
        <w:rPr>
          <w:rFonts w:ascii="Times New Roman" w:cs="Times New Roman" w:eastAsia="Times New Roman" w:hAnsi="Times New Roman"/>
          <w:sz w:val="24"/>
          <w:szCs w:val="24"/>
          <w:rtl w:val="0"/>
        </w:rPr>
        <w:t xml:space="preserve"> 0.90</w:t>
      </w:r>
      <w:r w:rsidDel="00000000" w:rsidR="00000000" w:rsidRPr="00000000">
        <w:rPr>
          <w:rFonts w:ascii="Times New Roman" w:cs="Times New Roman" w:eastAsia="Times New Roman" w:hAnsi="Times New Roman"/>
          <w:sz w:val="24"/>
          <w:szCs w:val="24"/>
          <w:rtl w:val="0"/>
        </w:rPr>
        <w:t xml:space="preserve"> for all assays except </w:t>
      </w: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sz w:val="24"/>
          <w:szCs w:val="24"/>
          <w:rtl w:val="0"/>
        </w:rPr>
        <w:t xml:space="preserve">5′/3′ MT </w:t>
      </w:r>
      <w:r w:rsidDel="00000000" w:rsidR="00000000" w:rsidRPr="00000000">
        <w:rPr>
          <w:rFonts w:ascii="Times New Roman" w:cs="Times New Roman" w:eastAsia="Times New Roman" w:hAnsi="Times New Roman"/>
          <w:sz w:val="24"/>
          <w:szCs w:val="24"/>
          <w:rtl w:val="0"/>
        </w:rPr>
        <w:t xml:space="preserve">(mean </w:t>
      </w:r>
      <w:r w:rsidDel="00000000" w:rsidR="00000000" w:rsidRPr="00000000">
        <w:rPr>
          <w:rFonts w:ascii="Times New Roman" w:cs="Times New Roman" w:eastAsia="Times New Roman" w:hAnsi="Times New Roman"/>
          <w:i w:val="1"/>
          <w:sz w:val="24"/>
          <w:szCs w:val="24"/>
          <w:rtl w:val="0"/>
        </w:rPr>
        <w:t xml:space="preserve">r = </w:t>
      </w:r>
      <w:r w:rsidDel="00000000" w:rsidR="00000000" w:rsidRPr="00000000">
        <w:rPr>
          <w:rFonts w:ascii="Times New Roman" w:cs="Times New Roman" w:eastAsia="Times New Roman" w:hAnsi="Times New Roman"/>
          <w:sz w:val="24"/>
          <w:szCs w:val="24"/>
          <w:rtl w:val="0"/>
        </w:rPr>
        <w:t xml:space="preserve">0.87)</w:t>
      </w:r>
      <w:r w:rsidDel="00000000" w:rsidR="00000000" w:rsidRPr="00000000">
        <w:rPr>
          <w:rFonts w:ascii="Times New Roman" w:cs="Times New Roman" w:eastAsia="Times New Roman" w:hAnsi="Times New Roman"/>
          <w:sz w:val="24"/>
          <w:szCs w:val="24"/>
          <w:rtl w:val="0"/>
        </w:rPr>
        <w:t xml:space="preserve"> and 3′/3′ MT (mean </w:t>
      </w:r>
      <w:r w:rsidDel="00000000" w:rsidR="00000000" w:rsidRPr="00000000">
        <w:rPr>
          <w:rFonts w:ascii="Times New Roman" w:cs="Times New Roman" w:eastAsia="Times New Roman" w:hAnsi="Times New Roman"/>
          <w:i w:val="1"/>
          <w:sz w:val="24"/>
          <w:szCs w:val="24"/>
          <w:rtl w:val="0"/>
        </w:rPr>
        <w:t xml:space="preserve">r = </w:t>
      </w:r>
      <w:r w:rsidDel="00000000" w:rsidR="00000000" w:rsidRPr="00000000">
        <w:rPr>
          <w:rFonts w:ascii="Times New Roman" w:cs="Times New Roman" w:eastAsia="Times New Roman" w:hAnsi="Times New Roman"/>
          <w:sz w:val="24"/>
          <w:szCs w:val="24"/>
          <w:rtl w:val="0"/>
        </w:rPr>
        <w:t xml:space="preserve">0.54) </w:t>
      </w:r>
      <w:r w:rsidDel="00000000" w:rsidR="00000000" w:rsidRPr="00000000">
        <w:rPr>
          <w:rFonts w:ascii="Times New Roman" w:cs="Times New Roman" w:eastAsia="Times New Roman" w:hAnsi="Times New Roman"/>
          <w:sz w:val="24"/>
          <w:szCs w:val="24"/>
          <w:rtl w:val="0"/>
        </w:rPr>
        <w:t xml:space="preserve">assays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3</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Similarly, we confirmed </w:t>
      </w:r>
      <w:del w:author="Jason Klein" w:id="8" w:date="2019-12-27T19:51:49Z">
        <w:r w:rsidDel="00000000" w:rsidR="00000000" w:rsidRPr="00000000">
          <w:rPr>
            <w:rFonts w:ascii="Times New Roman" w:cs="Times New Roman" w:eastAsia="Times New Roman" w:hAnsi="Times New Roman"/>
            <w:sz w:val="24"/>
            <w:szCs w:val="24"/>
            <w:rtl w:val="0"/>
          </w:rPr>
          <w:delText xml:space="preserve">reasonable </w:delText>
        </w:r>
      </w:del>
      <w:r w:rsidDel="00000000" w:rsidR="00000000" w:rsidRPr="00000000">
        <w:rPr>
          <w:rFonts w:ascii="Times New Roman" w:cs="Times New Roman" w:eastAsia="Times New Roman" w:hAnsi="Times New Roman"/>
          <w:sz w:val="24"/>
          <w:szCs w:val="24"/>
          <w:rtl w:val="0"/>
        </w:rPr>
        <w:t xml:space="preserve">correlation</w:t>
      </w:r>
      <w:ins w:author="Jason Klein" w:id="9" w:date="2019-12-27T19:51:01Z">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5′/3′ WT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5′/3′ MT</w:t>
      </w:r>
      <w:r w:rsidDel="00000000" w:rsidR="00000000" w:rsidRPr="00000000">
        <w:rPr>
          <w:rFonts w:ascii="Times New Roman" w:cs="Times New Roman" w:eastAsia="Times New Roman" w:hAnsi="Times New Roman"/>
          <w:sz w:val="24"/>
          <w:szCs w:val="24"/>
          <w:rtl w:val="0"/>
        </w:rPr>
        <w:t xml:space="preserve"> between </w:t>
      </w:r>
      <w:r w:rsidDel="00000000" w:rsidR="00000000" w:rsidRPr="00000000">
        <w:rPr>
          <w:rFonts w:ascii="Times New Roman" w:cs="Times New Roman" w:eastAsia="Times New Roman" w:hAnsi="Times New Roman"/>
          <w:sz w:val="24"/>
          <w:szCs w:val="24"/>
          <w:rtl w:val="0"/>
        </w:rPr>
        <w:t xml:space="preserve">this and </w:t>
      </w:r>
      <w:r w:rsidDel="00000000" w:rsidR="00000000" w:rsidRPr="00000000">
        <w:rPr>
          <w:rFonts w:ascii="Times New Roman" w:cs="Times New Roman" w:eastAsia="Times New Roman" w:hAnsi="Times New Roman"/>
          <w:sz w:val="24"/>
          <w:szCs w:val="24"/>
          <w:rtl w:val="0"/>
        </w:rPr>
        <w:t xml:space="preserve">our previous stud</w:t>
      </w:r>
      <w:r w:rsidDel="00000000" w:rsidR="00000000" w:rsidRPr="00000000">
        <w:rPr>
          <w:rFonts w:ascii="Times New Roman" w:cs="Times New Roman" w:eastAsia="Times New Roman" w:hAnsi="Times New Roman"/>
          <w:sz w:val="24"/>
          <w:szCs w:val="24"/>
          <w:rtl w:val="0"/>
        </w:rPr>
        <w:t xml:space="preserve">y</w:t>
      </w:r>
      <w:hyperlink r:id="rId3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 =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92 for </w:t>
      </w:r>
      <w:r w:rsidDel="00000000" w:rsidR="00000000" w:rsidRPr="00000000">
        <w:rPr>
          <w:rFonts w:ascii="Times New Roman" w:cs="Times New Roman" w:eastAsia="Times New Roman" w:hAnsi="Times New Roman"/>
          <w:sz w:val="24"/>
          <w:szCs w:val="24"/>
          <w:rtl w:val="0"/>
        </w:rPr>
        <w:t xml:space="preserve">5′/3′ </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r =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81 for </w:t>
      </w:r>
      <w:r w:rsidDel="00000000" w:rsidR="00000000" w:rsidRPr="00000000">
        <w:rPr>
          <w:rFonts w:ascii="Times New Roman" w:cs="Times New Roman" w:eastAsia="Times New Roman" w:hAnsi="Times New Roman"/>
          <w:sz w:val="24"/>
          <w:szCs w:val="24"/>
          <w:rtl w:val="0"/>
        </w:rPr>
        <w:t xml:space="preserve">5′/3′ MT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E">
      <w:pPr>
        <w:spacing w:line="480" w:lineRule="auto"/>
        <w:jc w:val="both"/>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02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next sought to compare the results of the various assay designs to one another. </w:t>
      </w:r>
      <w:r w:rsidDel="00000000" w:rsidR="00000000" w:rsidRPr="00000000">
        <w:rPr>
          <w:rFonts w:ascii="Times New Roman" w:cs="Times New Roman" w:eastAsia="Times New Roman" w:hAnsi="Times New Roman"/>
          <w:sz w:val="24"/>
          <w:szCs w:val="24"/>
          <w:rtl w:val="0"/>
        </w:rPr>
        <w:t xml:space="preserve">To do this, we calculated the average </w:t>
      </w:r>
      <w:r w:rsidDel="00000000" w:rsidR="00000000" w:rsidRPr="00000000">
        <w:rPr>
          <w:rFonts w:ascii="Times New Roman" w:cs="Times New Roman" w:eastAsia="Times New Roman" w:hAnsi="Times New Roman"/>
          <w:sz w:val="24"/>
          <w:szCs w:val="24"/>
          <w:rtl w:val="0"/>
        </w:rPr>
        <w:t xml:space="preserve">activity </w:t>
      </w:r>
      <w:r w:rsidDel="00000000" w:rsidR="00000000" w:rsidRPr="00000000">
        <w:rPr>
          <w:rFonts w:ascii="Times New Roman" w:cs="Times New Roman" w:eastAsia="Times New Roman" w:hAnsi="Times New Roman"/>
          <w:sz w:val="24"/>
          <w:szCs w:val="24"/>
          <w:rtl w:val="0"/>
        </w:rPr>
        <w:t xml:space="preserve">score for each element across all technical replicates of a given assay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and then compared the assays to one another. </w:t>
      </w:r>
      <w:r w:rsidDel="00000000" w:rsidR="00000000" w:rsidRPr="00000000">
        <w:rPr>
          <w:rFonts w:ascii="Times New Roman" w:cs="Times New Roman" w:eastAsia="Times New Roman" w:hAnsi="Times New Roman"/>
          <w:sz w:val="24"/>
          <w:szCs w:val="24"/>
          <w:rtl w:val="0"/>
        </w:rPr>
        <w:t xml:space="preserve">Six of the nine assays demonstrated consistently reasonable inter-assay Pearson and Spearman </w:t>
      </w:r>
      <w:r w:rsidDel="00000000" w:rsidR="00000000" w:rsidRPr="00000000">
        <w:rPr>
          <w:rFonts w:ascii="Times New Roman" w:cs="Times New Roman" w:eastAsia="Times New Roman" w:hAnsi="Times New Roman"/>
          <w:sz w:val="24"/>
          <w:szCs w:val="24"/>
          <w:rtl w:val="0"/>
        </w:rPr>
        <w:t xml:space="preserve">correlations of &gt;0.7</w:t>
      </w:r>
      <w:r w:rsidDel="00000000" w:rsidR="00000000" w:rsidRPr="00000000">
        <w:rPr>
          <w:rFonts w:ascii="Times New Roman" w:cs="Times New Roman" w:eastAsia="Times New Roman" w:hAnsi="Times New Roman"/>
          <w:sz w:val="24"/>
          <w:szCs w:val="24"/>
          <w:rtl w:val="0"/>
        </w:rPr>
        <w:t xml:space="preserve"> with all other members of this group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2B</w:t>
      </w:r>
      <w:r w:rsidDel="00000000" w:rsidR="00000000" w:rsidRPr="00000000">
        <w:rPr>
          <w:rFonts w:ascii="Times New Roman" w:cs="Times New Roman" w:eastAsia="Times New Roman" w:hAnsi="Times New Roman"/>
          <w:b w:val="1"/>
          <w:sz w:val="24"/>
          <w:szCs w:val="24"/>
          <w:rtl w:val="0"/>
        </w:rPr>
        <w:t xml:space="preserve">, Supplemental Figure 4, </w:t>
      </w:r>
      <w:r w:rsidDel="00000000" w:rsidR="00000000" w:rsidRPr="00000000">
        <w:rPr>
          <w:rFonts w:ascii="Times New Roman" w:cs="Times New Roman" w:eastAsia="Times New Roman" w:hAnsi="Times New Roman"/>
          <w:b w:val="1"/>
          <w:sz w:val="24"/>
          <w:szCs w:val="24"/>
          <w:rtl w:val="0"/>
        </w:rPr>
        <w:t xml:space="preserve">Supplemental Figure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These were the ORI and</w:t>
      </w:r>
      <w:r w:rsidDel="00000000" w:rsidR="00000000" w:rsidRPr="00000000">
        <w:rPr>
          <w:rFonts w:ascii="Times New Roman" w:cs="Times New Roman" w:eastAsia="Times New Roman" w:hAnsi="Times New Roman"/>
          <w:sz w:val="24"/>
          <w:szCs w:val="24"/>
          <w:rtl w:val="0"/>
        </w:rPr>
        <w:t xml:space="preserve"> pGL4, together with both versions of the 5′</w:t>
      </w:r>
      <w:r w:rsidDel="00000000" w:rsidR="00000000" w:rsidRPr="00000000">
        <w:rPr>
          <w:rFonts w:ascii="Times New Roman" w:cs="Times New Roman" w:eastAsia="Times New Roman" w:hAnsi="Times New Roman"/>
          <w:sz w:val="24"/>
          <w:szCs w:val="24"/>
          <w:rtl w:val="0"/>
        </w:rPr>
        <w:t xml:space="preserve">/5′ and 5′/3′ assays (</w:t>
      </w:r>
      <w:r w:rsidDel="00000000" w:rsidR="00000000" w:rsidRPr="00000000">
        <w:rPr>
          <w:rFonts w:ascii="Times New Roman" w:cs="Times New Roman" w:eastAsia="Times New Roman" w:hAnsi="Times New Roman"/>
          <w:i w:val="1"/>
          <w:sz w:val="24"/>
          <w:szCs w:val="24"/>
          <w:rtl w:val="0"/>
        </w:rPr>
        <w:t xml:space="preserve">i.e. </w:t>
      </w:r>
      <w:r w:rsidDel="00000000" w:rsidR="00000000" w:rsidRPr="00000000">
        <w:rPr>
          <w:rFonts w:ascii="Times New Roman" w:cs="Times New Roman" w:eastAsia="Times New Roman" w:hAnsi="Times New Roman"/>
          <w:sz w:val="24"/>
          <w:szCs w:val="24"/>
          <w:rtl w:val="0"/>
        </w:rPr>
        <w:t xml:space="preserve">WT and MT</w:t>
      </w:r>
      <w:r w:rsidDel="00000000" w:rsidR="00000000" w:rsidRPr="00000000">
        <w:rPr>
          <w:rFonts w:ascii="Times New Roman" w:cs="Times New Roman" w:eastAsia="Times New Roman" w:hAnsi="Times New Roman"/>
          <w:sz w:val="24"/>
          <w:szCs w:val="24"/>
          <w:rtl w:val="0"/>
        </w:rPr>
        <w:t xml:space="preserve">). The remaining three assays did not show good agreement with the other six assays, nor with one another. These three were </w:t>
      </w:r>
      <w:r w:rsidDel="00000000" w:rsidR="00000000" w:rsidRPr="00000000">
        <w:rPr>
          <w:rFonts w:ascii="Times New Roman" w:cs="Times New Roman" w:eastAsia="Times New Roman" w:hAnsi="Times New Roman"/>
          <w:sz w:val="24"/>
          <w:szCs w:val="24"/>
          <w:rtl w:val="0"/>
        </w:rPr>
        <w:t xml:space="preserve">3′/3′ MT, which as </w:t>
      </w:r>
      <w:r w:rsidDel="00000000" w:rsidR="00000000" w:rsidRPr="00000000">
        <w:rPr>
          <w:rFonts w:ascii="Times New Roman" w:cs="Times New Roman" w:eastAsia="Times New Roman" w:hAnsi="Times New Roman"/>
          <w:sz w:val="24"/>
          <w:szCs w:val="24"/>
          <w:rtl w:val="0"/>
        </w:rPr>
        <w:t xml:space="preserve">mentioned</w:t>
      </w:r>
      <w:r w:rsidDel="00000000" w:rsidR="00000000" w:rsidRPr="00000000">
        <w:rPr>
          <w:rFonts w:ascii="Times New Roman" w:cs="Times New Roman" w:eastAsia="Times New Roman" w:hAnsi="Times New Roman"/>
          <w:sz w:val="24"/>
          <w:szCs w:val="24"/>
          <w:rtl w:val="0"/>
        </w:rPr>
        <w:t xml:space="preserve"> above exhibited poor technical reproducibility, as well as 3′/3′ WT and HSS.</w:t>
      </w:r>
    </w:p>
    <w:p w:rsidR="00000000" w:rsidDel="00000000" w:rsidP="00000000" w:rsidRDefault="00000000" w:rsidRPr="00000000" w14:paraId="0000003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48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As a different approach to compare the assays, we subjected </w:t>
      </w:r>
      <w:r w:rsidDel="00000000" w:rsidR="00000000" w:rsidRPr="00000000">
        <w:rPr>
          <w:rFonts w:ascii="Times New Roman" w:cs="Times New Roman" w:eastAsia="Times New Roman" w:hAnsi="Times New Roman"/>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scores from all 27 experiments (9 assays x 3 replicates) to Principal Components Analysis (PCA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The</w:t>
      </w:r>
      <w:r w:rsidDel="00000000" w:rsidR="00000000" w:rsidRPr="00000000">
        <w:rPr>
          <w:rFonts w:ascii="Times New Roman" w:cs="Times New Roman" w:eastAsia="Times New Roman" w:hAnsi="Times New Roman"/>
          <w:sz w:val="24"/>
          <w:szCs w:val="24"/>
          <w:rtl w:val="0"/>
        </w:rPr>
        <w:t xml:space="preserve"> aforementioned </w:t>
      </w:r>
      <w:r w:rsidDel="00000000" w:rsidR="00000000" w:rsidRPr="00000000">
        <w:rPr>
          <w:rFonts w:ascii="Times New Roman" w:cs="Times New Roman" w:eastAsia="Times New Roman" w:hAnsi="Times New Roman"/>
          <w:sz w:val="24"/>
          <w:szCs w:val="24"/>
          <w:rtl w:val="0"/>
        </w:rPr>
        <w:t xml:space="preserve">six </w:t>
      </w:r>
      <w:r w:rsidDel="00000000" w:rsidR="00000000" w:rsidRPr="00000000">
        <w:rPr>
          <w:rFonts w:ascii="Times New Roman" w:cs="Times New Roman" w:eastAsia="Times New Roman" w:hAnsi="Times New Roman"/>
          <w:sz w:val="24"/>
          <w:szCs w:val="24"/>
          <w:rtl w:val="0"/>
        </w:rPr>
        <w:t xml:space="preserve">assays with </w:t>
      </w:r>
      <w:r w:rsidDel="00000000" w:rsidR="00000000" w:rsidRPr="00000000">
        <w:rPr>
          <w:rFonts w:ascii="Times New Roman" w:cs="Times New Roman" w:eastAsia="Times New Roman" w:hAnsi="Times New Roman"/>
          <w:sz w:val="24"/>
          <w:szCs w:val="24"/>
          <w:rtl w:val="0"/>
        </w:rPr>
        <w:t xml:space="preserve">inter-assay correlations of &gt;0.7</w:t>
      </w:r>
      <w:r w:rsidDel="00000000" w:rsidR="00000000" w:rsidRPr="00000000">
        <w:rPr>
          <w:rFonts w:ascii="Times New Roman" w:cs="Times New Roman" w:eastAsia="Times New Roman" w:hAnsi="Times New Roman"/>
          <w:sz w:val="24"/>
          <w:szCs w:val="24"/>
          <w:rtl w:val="0"/>
        </w:rPr>
        <w:t xml:space="preserve"> clustered reasonably close</w:t>
      </w:r>
      <w:ins w:author="Nadav Ahituv" w:id="10" w:date="2020-01-06T06:28:33Z">
        <w:r w:rsidDel="00000000" w:rsidR="00000000" w:rsidRPr="00000000">
          <w:rPr>
            <w:rFonts w:ascii="Times New Roman" w:cs="Times New Roman" w:eastAsia="Times New Roman" w:hAnsi="Times New Roman"/>
            <w:sz w:val="24"/>
            <w:szCs w:val="24"/>
            <w:rtl w:val="0"/>
          </w:rPr>
          <w:t xml:space="preserve"> to one antoher</w:t>
        </w:r>
      </w:ins>
      <w:del w:author="Nadav Ahituv" w:id="10" w:date="2020-01-06T06:28:33Z">
        <w:r w:rsidDel="00000000" w:rsidR="00000000" w:rsidRPr="00000000">
          <w:rPr>
            <w:rFonts w:ascii="Times New Roman" w:cs="Times New Roman" w:eastAsia="Times New Roman" w:hAnsi="Times New Roman"/>
            <w:sz w:val="24"/>
            <w:szCs w:val="24"/>
            <w:rtl w:val="0"/>
          </w:rPr>
          <w:delText xml:space="preserve">ly</w:delText>
        </w:r>
      </w:del>
      <w:r w:rsidDel="00000000" w:rsidR="00000000" w:rsidRPr="00000000">
        <w:rPr>
          <w:rFonts w:ascii="Times New Roman" w:cs="Times New Roman" w:eastAsia="Times New Roman" w:hAnsi="Times New Roman"/>
          <w:sz w:val="24"/>
          <w:szCs w:val="24"/>
          <w:rtl w:val="0"/>
        </w:rPr>
        <w:t xml:space="preserve">. Interestingly, </w:t>
      </w:r>
      <w:r w:rsidDel="00000000" w:rsidR="00000000" w:rsidRPr="00000000">
        <w:rPr>
          <w:rFonts w:ascii="Times New Roman" w:cs="Times New Roman" w:eastAsia="Times New Roman" w:hAnsi="Times New Roman"/>
          <w:sz w:val="24"/>
          <w:szCs w:val="24"/>
          <w:rtl w:val="0"/>
        </w:rPr>
        <w:t xml:space="preserve">Principal Component 1 tended to separate</w:t>
      </w:r>
      <w:r w:rsidDel="00000000" w:rsidR="00000000" w:rsidRPr="00000000">
        <w:rPr>
          <w:rFonts w:ascii="Times New Roman" w:cs="Times New Roman" w:eastAsia="Times New Roman" w:hAnsi="Times New Roman"/>
          <w:sz w:val="24"/>
          <w:szCs w:val="24"/>
          <w:rtl w:val="0"/>
        </w:rPr>
        <w:t xml:space="preserve"> the assays wherein the enhancer resides upstream of the minimal promoter (5</w:t>
      </w:r>
      <w:r w:rsidDel="00000000" w:rsidR="00000000" w:rsidRPr="00000000">
        <w:rPr>
          <w:rFonts w:ascii="Times New Roman" w:cs="Times New Roman" w:eastAsia="Times New Roman" w:hAnsi="Times New Roman"/>
          <w:sz w:val="24"/>
          <w:szCs w:val="24"/>
          <w:rtl w:val="0"/>
        </w:rPr>
        <w:t xml:space="preserve">′/5′, 5′/3′, and pGL4</w:t>
      </w:r>
      <w:r w:rsidDel="00000000" w:rsidR="00000000" w:rsidRPr="00000000">
        <w:rPr>
          <w:rFonts w:ascii="Times New Roman" w:cs="Times New Roman" w:eastAsia="Times New Roman" w:hAnsi="Times New Roman"/>
          <w:sz w:val="24"/>
          <w:szCs w:val="24"/>
          <w:rtl w:val="0"/>
        </w:rPr>
        <w:t xml:space="preserve">) from the assays where it resides 3′ of the reporter gene (</w:t>
      </w:r>
      <w:r w:rsidDel="00000000" w:rsidR="00000000" w:rsidRPr="00000000">
        <w:rPr>
          <w:rFonts w:ascii="Times New Roman" w:cs="Times New Roman" w:eastAsia="Times New Roman" w:hAnsi="Times New Roman"/>
          <w:sz w:val="24"/>
          <w:szCs w:val="24"/>
          <w:rtl w:val="0"/>
        </w:rPr>
        <w:t xml:space="preserve">3′/3′, HSS, and ORI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contrast,</w:t>
      </w:r>
      <w:r w:rsidDel="00000000" w:rsidR="00000000" w:rsidRPr="00000000">
        <w:rPr>
          <w:rFonts w:ascii="Times New Roman" w:cs="Times New Roman" w:eastAsia="Times New Roman" w:hAnsi="Times New Roman"/>
          <w:sz w:val="24"/>
          <w:szCs w:val="24"/>
          <w:rtl w:val="0"/>
        </w:rPr>
        <w:t xml:space="preserve"> Principal Component 2 tended to separate lentiviral designs (5′/5′, 5′/3′, and 3′/3′) from plasmid-based designs </w:t>
      </w:r>
      <w:r w:rsidDel="00000000" w:rsidR="00000000" w:rsidRPr="00000000">
        <w:rPr>
          <w:rFonts w:ascii="Times New Roman" w:cs="Times New Roman" w:eastAsia="Times New Roman" w:hAnsi="Times New Roman"/>
          <w:sz w:val="24"/>
          <w:szCs w:val="24"/>
          <w:rtl w:val="0"/>
        </w:rPr>
        <w:t xml:space="preserve">(pGL4, HSS, and ORI). This suggests systematic differences in the enhancer activity measurements that relate to aspects of MPRA design. </w:t>
      </w:r>
      <w:r w:rsidDel="00000000" w:rsidR="00000000" w:rsidRPr="00000000">
        <w:rPr>
          <w:rFonts w:ascii="Times New Roman" w:cs="Times New Roman" w:eastAsia="Times New Roman" w:hAnsi="Times New Roman"/>
          <w:color w:val="ff0000"/>
          <w:sz w:val="24"/>
          <w:szCs w:val="24"/>
          <w:rtl w:val="0"/>
        </w:rPr>
        <w:t xml:space="preserve">It also highlights that the location of the </w:t>
      </w:r>
      <w:ins w:author="Nadav Ahituv" w:id="11" w:date="2020-01-06T06:31:31Z">
        <w:r w:rsidDel="00000000" w:rsidR="00000000" w:rsidRPr="00000000">
          <w:rPr>
            <w:rFonts w:ascii="Times New Roman" w:cs="Times New Roman" w:eastAsia="Times New Roman" w:hAnsi="Times New Roman"/>
            <w:color w:val="ff0000"/>
            <w:sz w:val="24"/>
            <w:szCs w:val="24"/>
            <w:rtl w:val="0"/>
          </w:rPr>
          <w:t xml:space="preserve">candidate enhancer sequence on the</w:t>
        </w:r>
        <w:del w:author="Nadav Ahituv" w:id="11" w:date="2020-01-06T06:31:31Z">
          <w:r w:rsidDel="00000000" w:rsidR="00000000" w:rsidRPr="00000000">
            <w:rPr>
              <w:rFonts w:ascii="Times New Roman" w:cs="Times New Roman" w:eastAsia="Times New Roman" w:hAnsi="Times New Roman"/>
              <w:color w:val="ff0000"/>
              <w:sz w:val="24"/>
              <w:szCs w:val="24"/>
              <w:rtl w:val="0"/>
            </w:rPr>
            <w:delText xml:space="preserve">rel r</w:delText>
          </w:r>
        </w:del>
      </w:ins>
      <w:del w:author="Nadav Ahituv" w:id="11" w:date="2020-01-06T06:31:31Z">
        <w:r w:rsidDel="00000000" w:rsidR="00000000" w:rsidRPr="00000000">
          <w:rPr>
            <w:rFonts w:ascii="Times New Roman" w:cs="Times New Roman" w:eastAsia="Times New Roman" w:hAnsi="Times New Roman"/>
            <w:color w:val="ff0000"/>
            <w:sz w:val="24"/>
            <w:szCs w:val="24"/>
            <w:rtl w:val="0"/>
          </w:rPr>
          <w:delText xml:space="preserve">promoter and</w:delText>
        </w:r>
      </w:del>
      <w:r w:rsidDel="00000000" w:rsidR="00000000" w:rsidRPr="00000000">
        <w:rPr>
          <w:rFonts w:ascii="Times New Roman" w:cs="Times New Roman" w:eastAsia="Times New Roman" w:hAnsi="Times New Roman"/>
          <w:color w:val="ff0000"/>
          <w:sz w:val="24"/>
          <w:szCs w:val="24"/>
          <w:rtl w:val="0"/>
        </w:rPr>
        <w:t xml:space="preserve"> plasmid backbone plays a larger role in differential activity than does the </w:t>
      </w:r>
      <w:ins w:author="Nadav Ahituv" w:id="12" w:date="2020-01-06T06:30:56Z">
        <w:r w:rsidDel="00000000" w:rsidR="00000000" w:rsidRPr="00000000">
          <w:rPr>
            <w:rFonts w:ascii="Times New Roman" w:cs="Times New Roman" w:eastAsia="Times New Roman" w:hAnsi="Times New Roman"/>
            <w:color w:val="ff0000"/>
            <w:sz w:val="24"/>
            <w:szCs w:val="24"/>
            <w:rtl w:val="0"/>
          </w:rPr>
          <w:t xml:space="preserve">episomal versus integrated manner of the assay</w:t>
        </w:r>
      </w:ins>
      <w:del w:author="Nadav Ahituv" w:id="12" w:date="2020-01-06T06:30:56Z">
        <w:r w:rsidDel="00000000" w:rsidR="00000000" w:rsidRPr="00000000">
          <w:rPr>
            <w:rFonts w:ascii="Times New Roman" w:cs="Times New Roman" w:eastAsia="Times New Roman" w:hAnsi="Times New Roman"/>
            <w:color w:val="ff0000"/>
            <w:sz w:val="24"/>
            <w:szCs w:val="24"/>
            <w:rtl w:val="0"/>
          </w:rPr>
          <w:delText xml:space="preserve">mutant or wild-type integrase on the lentiviral constructs</w:delText>
        </w:r>
      </w:del>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03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examined the dynamic range of </w:t>
      </w:r>
      <w:r w:rsidDel="00000000" w:rsidR="00000000" w:rsidRPr="00000000">
        <w:rPr>
          <w:rFonts w:ascii="Times New Roman" w:cs="Times New Roman" w:eastAsia="Times New Roman" w:hAnsi="Times New Roman"/>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scores with each of the nine assays (</w:t>
      </w:r>
      <w:r w:rsidDel="00000000" w:rsidR="00000000" w:rsidRPr="00000000">
        <w:rPr>
          <w:rFonts w:ascii="Times New Roman" w:cs="Times New Roman" w:eastAsia="Times New Roman" w:hAnsi="Times New Roman"/>
          <w:b w:val="1"/>
          <w:sz w:val="24"/>
          <w:szCs w:val="24"/>
          <w:rtl w:val="0"/>
        </w:rPr>
        <w:t xml:space="preserve">Figure 2D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As all assays were prepared and analyzed in the same way, we believe that any differences in dynamic range are inherent to the respective method. </w:t>
      </w:r>
      <w:r w:rsidDel="00000000" w:rsidR="00000000" w:rsidRPr="00000000">
        <w:rPr>
          <w:rFonts w:ascii="Times New Roman" w:cs="Times New Roman" w:eastAsia="Times New Roman" w:hAnsi="Times New Roman"/>
          <w:sz w:val="24"/>
          <w:szCs w:val="24"/>
          <w:rtl w:val="0"/>
        </w:rPr>
        <w:t xml:space="preserve">The classic enhancer reporter vector (pGL4) and the promoter-less STARR-seq assay (ORI) exhibited the greatest dynamic range, with pGL4 showing the largest</w:t>
      </w:r>
      <w:r w:rsidDel="00000000" w:rsidR="00000000" w:rsidRPr="00000000">
        <w:rPr>
          <w:rFonts w:ascii="Times New Roman" w:cs="Times New Roman" w:eastAsia="Times New Roman" w:hAnsi="Times New Roman"/>
          <w:sz w:val="24"/>
          <w:szCs w:val="24"/>
          <w:rtl w:val="0"/>
        </w:rPr>
        <w:t xml:space="preserve"> separation between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positive and negative controls</w:t>
      </w:r>
      <w:r w:rsidDel="00000000" w:rsidR="00000000" w:rsidRPr="00000000">
        <w:rPr>
          <w:rFonts w:ascii="Times New Roman" w:cs="Times New Roman" w:eastAsia="Times New Roman" w:hAnsi="Times New Roman"/>
          <w:sz w:val="24"/>
          <w:szCs w:val="24"/>
          <w:rtl w:val="0"/>
        </w:rPr>
        <w:t xml:space="preserve"> (two-sided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-statistic = 37.46</w:t>
      </w:r>
      <w:r w:rsidDel="00000000" w:rsidR="00000000" w:rsidRPr="00000000">
        <w:rPr>
          <w:rFonts w:ascii="Times New Roman" w:cs="Times New Roman" w:eastAsia="Times New Roman" w:hAnsi="Times New Roman"/>
          <w:sz w:val="24"/>
          <w:szCs w:val="24"/>
          <w:rtl w:val="0"/>
        </w:rPr>
        <w:t xml:space="preserve">). Among the </w:t>
      </w:r>
      <w:r w:rsidDel="00000000" w:rsidR="00000000" w:rsidRPr="00000000">
        <w:rPr>
          <w:rFonts w:ascii="Times New Roman" w:cs="Times New Roman" w:eastAsia="Times New Roman" w:hAnsi="Times New Roman"/>
          <w:sz w:val="24"/>
          <w:szCs w:val="24"/>
          <w:rtl w:val="0"/>
        </w:rPr>
        <w:t xml:space="preserve">lentiviral </w:t>
      </w:r>
      <w:r w:rsidDel="00000000" w:rsidR="00000000" w:rsidRPr="00000000">
        <w:rPr>
          <w:rFonts w:ascii="Times New Roman" w:cs="Times New Roman" w:eastAsia="Times New Roman" w:hAnsi="Times New Roman"/>
          <w:sz w:val="24"/>
          <w:szCs w:val="24"/>
          <w:rtl w:val="0"/>
        </w:rPr>
        <w:t xml:space="preserve">assays, the 5′/5′ WT design exhibited the greatest dynamic range and separation of controls </w:t>
      </w:r>
      <w:r w:rsidDel="00000000" w:rsidR="00000000" w:rsidRPr="00000000">
        <w:rPr>
          <w:rFonts w:ascii="Times New Roman" w:cs="Times New Roman" w:eastAsia="Times New Roman" w:hAnsi="Times New Roman"/>
          <w:sz w:val="24"/>
          <w:szCs w:val="24"/>
          <w:rtl w:val="0"/>
        </w:rPr>
        <w:t xml:space="preserve">(two-sided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-statistic = 30.92)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next sought to ask whether we could predict enhancer activity, as measured by the different assays</w:t>
      </w:r>
      <w:hyperlink r:id="rId4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We generated lasso regression models based on a set of 915</w:t>
      </w:r>
      <w:r w:rsidDel="00000000" w:rsidR="00000000" w:rsidRPr="00000000">
        <w:rPr>
          <w:rFonts w:ascii="Times New Roman" w:cs="Times New Roman" w:eastAsia="Times New Roman" w:hAnsi="Times New Roman"/>
          <w:sz w:val="24"/>
          <w:szCs w:val="24"/>
          <w:rtl w:val="0"/>
        </w:rPr>
        <w:t xml:space="preserve"> biochemical, evolutionary, and sequence-derived features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 10-fold cross-validation (CV) scheme. </w:t>
      </w: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were able to best predict enhancer activities for the six aforementioned assays that exhibited reasonable inter-assay consistency (Pearson’s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ranging from </w:t>
      </w:r>
      <w:r w:rsidDel="00000000" w:rsidR="00000000" w:rsidRPr="00000000">
        <w:rPr>
          <w:rFonts w:ascii="Times New Roman" w:cs="Times New Roman" w:eastAsia="Times New Roman" w:hAnsi="Times New Roman"/>
          <w:sz w:val="24"/>
          <w:szCs w:val="24"/>
          <w:rtl w:val="0"/>
        </w:rPr>
        <w:t xml:space="preserve">0.59</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5′/3′ WT </w:t>
      </w:r>
      <w:r w:rsidDel="00000000" w:rsidR="00000000" w:rsidRPr="00000000">
        <w:rPr>
          <w:rFonts w:ascii="Times New Roman" w:cs="Times New Roman" w:eastAsia="Times New Roman" w:hAnsi="Times New Roman"/>
          <w:sz w:val="24"/>
          <w:szCs w:val="24"/>
          <w:rtl w:val="0"/>
        </w:rPr>
        <w:t xml:space="preserve">to 0.71 for pGL4)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Figure 3A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2</w:t>
      </w:r>
      <w:r w:rsidDel="00000000" w:rsidR="00000000" w:rsidRPr="00000000">
        <w:rPr>
          <w:rFonts w:ascii="Times New Roman" w:cs="Times New Roman" w:eastAsia="Times New Roman" w:hAnsi="Times New Roman"/>
          <w:b w:val="1"/>
          <w:sz w:val="24"/>
          <w:szCs w:val="24"/>
          <w:rtl w:val="0"/>
        </w:rPr>
        <w:t xml:space="preserve">. Quantitative comparison of different MPRA strategies. A)</w:t>
      </w:r>
      <w:r w:rsidDel="00000000" w:rsidR="00000000" w:rsidRPr="00000000">
        <w:rPr>
          <w:rFonts w:ascii="Times New Roman" w:cs="Times New Roman" w:eastAsia="Times New Roman" w:hAnsi="Times New Roman"/>
          <w:sz w:val="24"/>
          <w:szCs w:val="24"/>
          <w:rtl w:val="0"/>
        </w:rPr>
        <w:t xml:space="preserve"> Beeswarm plot of the Pearson correlation values for each of the three possible pairwise comparisons among the replicates of each MPRA technique.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Scatter matrix displaying scatter plots corresponding to each of the 36 pairs of possible inter-assay comparisons (lower diagonal elements). Shown on the diagonal is a histogram of the </w:t>
      </w:r>
      <w:r w:rsidDel="00000000" w:rsidR="00000000" w:rsidRPr="00000000">
        <w:rPr>
          <w:rFonts w:ascii="Times New Roman" w:cs="Times New Roman" w:eastAsia="Times New Roman" w:hAnsi="Times New Roman"/>
          <w:sz w:val="24"/>
          <w:szCs w:val="24"/>
          <w:rtl w:val="0"/>
        </w:rPr>
        <w:t xml:space="preserve">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(RNA/DNA)</w:t>
      </w:r>
      <w:r w:rsidDel="00000000" w:rsidR="00000000" w:rsidRPr="00000000">
        <w:rPr>
          <w:rFonts w:ascii="Times New Roman" w:cs="Times New Roman" w:eastAsia="Times New Roman" w:hAnsi="Times New Roman"/>
          <w:sz w:val="24"/>
          <w:szCs w:val="24"/>
          <w:rtl w:val="0"/>
        </w:rPr>
        <w:t xml:space="preserve"> ratios</w:t>
      </w:r>
      <w:r w:rsidDel="00000000" w:rsidR="00000000" w:rsidRPr="00000000">
        <w:rPr>
          <w:rFonts w:ascii="Times New Roman" w:cs="Times New Roman" w:eastAsia="Times New Roman" w:hAnsi="Times New Roman"/>
          <w:sz w:val="24"/>
          <w:szCs w:val="24"/>
          <w:rtl w:val="0"/>
        </w:rPr>
        <w:t xml:space="preserve">, averaged among replicate samples. Also shown are Pearson correlation values among each pair of comparisons, with the size of the text proportional to the magnitude of the correlation coefficient (upper diagonal elements). </w:t>
      </w:r>
      <w:r w:rsidDel="00000000" w:rsidR="00000000" w:rsidRPr="00000000">
        <w:rPr>
          <w:rFonts w:ascii="Times New Roman" w:cs="Times New Roman" w:eastAsia="Times New Roman" w:hAnsi="Times New Roman"/>
          <w:sz w:val="24"/>
          <w:szCs w:val="24"/>
          <w:rtl w:val="0"/>
        </w:rPr>
        <w:t xml:space="preserve">See also </w:t>
      </w: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for the equivalent result but with Spearman correlations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Principal components analysis (PCA) of 27 experiments, </w:t>
      </w:r>
      <w:r w:rsidDel="00000000" w:rsidR="00000000" w:rsidRPr="00000000">
        <w:rPr>
          <w:rFonts w:ascii="Times New Roman" w:cs="Times New Roman" w:eastAsia="Times New Roman" w:hAnsi="Times New Roman"/>
          <w:i w:val="1"/>
          <w:sz w:val="24"/>
          <w:szCs w:val="24"/>
          <w:rtl w:val="0"/>
        </w:rPr>
        <w:t xml:space="preserve">i.e. </w:t>
      </w:r>
      <w:r w:rsidDel="00000000" w:rsidR="00000000" w:rsidRPr="00000000">
        <w:rPr>
          <w:rFonts w:ascii="Times New Roman" w:cs="Times New Roman" w:eastAsia="Times New Roman" w:hAnsi="Times New Roman"/>
          <w:sz w:val="24"/>
          <w:szCs w:val="24"/>
          <w:rtl w:val="0"/>
        </w:rPr>
        <w:t xml:space="preserve">three replicates (labeled ‘1’, ‘2’, and ‘3’) of each of the nine different MPRA approaches tested. Shown are the first two principal components that together explain over half of the variation. Slight jitter was added to each data point to enhance readability.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Violin plots displaying the distribution of average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(RNA/DNA) ratios</w:t>
      </w:r>
      <w:r w:rsidDel="00000000" w:rsidR="00000000" w:rsidRPr="00000000">
        <w:rPr>
          <w:rFonts w:ascii="Times New Roman" w:cs="Times New Roman" w:eastAsia="Times New Roman" w:hAnsi="Times New Roman"/>
          <w:sz w:val="24"/>
          <w:szCs w:val="24"/>
          <w:rtl w:val="0"/>
        </w:rPr>
        <w:t xml:space="preserve"> across independent transfections</w:t>
      </w:r>
      <w:r w:rsidDel="00000000" w:rsidR="00000000" w:rsidRPr="00000000">
        <w:rPr>
          <w:rFonts w:ascii="Times New Roman" w:cs="Times New Roman" w:eastAsia="Times New Roman" w:hAnsi="Times New Roman"/>
          <w:sz w:val="24"/>
          <w:szCs w:val="24"/>
          <w:rtl w:val="0"/>
        </w:rPr>
        <w:t xml:space="preserve"> for positive controls, negative controls, and putative enhancer sequences tested, for each of the nine assays.</w:t>
      </w:r>
    </w:p>
    <w:p w:rsidR="00000000" w:rsidDel="00000000" w:rsidP="00000000" w:rsidRDefault="00000000" w:rsidRPr="00000000" w14:paraId="0000003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top coefficients </w:t>
      </w:r>
      <w:ins w:author="Nadav Ahituv" w:id="13" w:date="2020-01-06T06:42:10Z">
        <w:r w:rsidDel="00000000" w:rsidR="00000000" w:rsidRPr="00000000">
          <w:rPr>
            <w:rFonts w:ascii="Times New Roman" w:cs="Times New Roman" w:eastAsia="Times New Roman" w:hAnsi="Times New Roman"/>
            <w:sz w:val="24"/>
            <w:szCs w:val="24"/>
            <w:rtl w:val="0"/>
          </w:rPr>
          <w:t xml:space="preserve">that </w:t>
        </w:r>
      </w:ins>
      <w:r w:rsidDel="00000000" w:rsidR="00000000" w:rsidRPr="00000000">
        <w:rPr>
          <w:rFonts w:ascii="Times New Roman" w:cs="Times New Roman" w:eastAsia="Times New Roman" w:hAnsi="Times New Roman"/>
          <w:sz w:val="24"/>
          <w:szCs w:val="24"/>
          <w:rtl w:val="0"/>
        </w:rPr>
        <w:t xml:space="preserve">fit by these models correspond to ChIP-seq signal or sequence-based binding site predictions for transcriptional</w:t>
      </w:r>
      <w:r w:rsidDel="00000000" w:rsidR="00000000" w:rsidRPr="00000000">
        <w:rPr>
          <w:rFonts w:ascii="Times New Roman" w:cs="Times New Roman" w:eastAsia="Times New Roman" w:hAnsi="Times New Roman"/>
          <w:sz w:val="24"/>
          <w:szCs w:val="24"/>
          <w:rtl w:val="0"/>
        </w:rPr>
        <w:t xml:space="preserve"> activators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e.g. </w:t>
      </w:r>
      <w:r w:rsidDel="00000000" w:rsidR="00000000" w:rsidRPr="00000000">
        <w:rPr>
          <w:rFonts w:ascii="Times New Roman" w:cs="Times New Roman" w:eastAsia="Times New Roman" w:hAnsi="Times New Roman"/>
          <w:sz w:val="24"/>
          <w:szCs w:val="24"/>
          <w:rtl w:val="0"/>
        </w:rPr>
        <w:t xml:space="preserve">Jun, HNF1, FOSL2, TEAD1, YY1), coactivators (</w:t>
      </w:r>
      <w:r w:rsidDel="00000000" w:rsidR="00000000" w:rsidRPr="00000000">
        <w:rPr>
          <w:rFonts w:ascii="Times New Roman" w:cs="Times New Roman" w:eastAsia="Times New Roman" w:hAnsi="Times New Roman"/>
          <w:i w:val="1"/>
          <w:sz w:val="24"/>
          <w:szCs w:val="24"/>
          <w:rtl w:val="0"/>
        </w:rPr>
        <w:t xml:space="preserve">e.g. </w:t>
      </w:r>
      <w:r w:rsidDel="00000000" w:rsidR="00000000" w:rsidRPr="00000000">
        <w:rPr>
          <w:rFonts w:ascii="Times New Roman" w:cs="Times New Roman" w:eastAsia="Times New Roman" w:hAnsi="Times New Roman"/>
          <w:sz w:val="24"/>
          <w:szCs w:val="24"/>
          <w:rtl w:val="0"/>
        </w:rPr>
        <w:t xml:space="preserve">p300, KDM6A), and repressors (FOXP1, RCOR2, HDAC2/6, EZH2, and cohesin-complex members such as SMC3 and RAD21) (</w:t>
      </w:r>
      <w:r w:rsidDel="00000000" w:rsidR="00000000" w:rsidRPr="00000000">
        <w:rPr>
          <w:rFonts w:ascii="Times New Roman" w:cs="Times New Roman" w:eastAsia="Times New Roman" w:hAnsi="Times New Roman"/>
          <w:b w:val="1"/>
          <w:sz w:val="24"/>
          <w:szCs w:val="24"/>
          <w:rtl w:val="0"/>
        </w:rPr>
        <w:t xml:space="preserve">Figure 3B</w:t>
      </w:r>
      <w:ins w:author="Jason Klein" w:id="14" w:date="2019-12-27T20:45:52Z">
        <w:r w:rsidDel="00000000" w:rsidR="00000000" w:rsidRPr="00000000">
          <w:rPr>
            <w:rFonts w:ascii="Times New Roman" w:cs="Times New Roman" w:eastAsia="Times New Roman" w:hAnsi="Times New Roman"/>
            <w:b w:val="1"/>
            <w:sz w:val="24"/>
            <w:szCs w:val="24"/>
            <w:rtl w:val="0"/>
          </w:rPr>
          <w:t xml:space="preserve">-C</w:t>
        </w:r>
      </w:ins>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commentRangeStart w:id="2"/>
      <w:commentRangeEnd w:id="2"/>
      <w:r w:rsidDel="00000000" w:rsidR="00000000" w:rsidRPr="00000000">
        <w:commentReference w:id="2"/>
      </w:r>
      <w:r w:rsidDel="00000000" w:rsidR="00000000" w:rsidRPr="00000000">
        <w:rPr>
          <w:rFonts w:ascii="Times New Roman" w:cs="Times New Roman" w:eastAsia="Times New Roman" w:hAnsi="Times New Roman"/>
          <w:sz w:val="24"/>
          <w:szCs w:val="24"/>
          <w:u w:val="single"/>
          <w:rtl w:val="0"/>
          <w:rPrChange w:author="Jason Klein" w:id="15" w:date="2019-12-26T18:24:20Z">
            <w:rPr>
              <w:rFonts w:ascii="Times New Roman" w:cs="Times New Roman" w:eastAsia="Times New Roman" w:hAnsi="Times New Roman"/>
              <w:sz w:val="24"/>
              <w:szCs w:val="24"/>
            </w:rPr>
          </w:rPrChange>
        </w:rPr>
        <w:t xml:space="preserve">We caution that the interpretation of </w:t>
      </w:r>
      <w:r w:rsidDel="00000000" w:rsidR="00000000" w:rsidRPr="00000000">
        <w:rPr>
          <w:rFonts w:ascii="Times New Roman" w:cs="Times New Roman" w:eastAsia="Times New Roman" w:hAnsi="Times New Roman"/>
          <w:sz w:val="24"/>
          <w:szCs w:val="24"/>
          <w:u w:val="single"/>
          <w:rtl w:val="0"/>
          <w:rPrChange w:author="Jason Klein" w:id="15" w:date="2019-12-26T18:24:20Z">
            <w:rPr>
              <w:rFonts w:ascii="Times New Roman" w:cs="Times New Roman" w:eastAsia="Times New Roman" w:hAnsi="Times New Roman"/>
              <w:sz w:val="24"/>
              <w:szCs w:val="24"/>
            </w:rPr>
          </w:rPrChange>
        </w:rPr>
        <w:t xml:space="preserve">feature selection and </w:t>
      </w:r>
      <w:r w:rsidDel="00000000" w:rsidR="00000000" w:rsidRPr="00000000">
        <w:rPr>
          <w:rFonts w:ascii="Times New Roman" w:cs="Times New Roman" w:eastAsia="Times New Roman" w:hAnsi="Times New Roman"/>
          <w:sz w:val="24"/>
          <w:szCs w:val="24"/>
          <w:u w:val="single"/>
          <w:rtl w:val="0"/>
          <w:rPrChange w:author="Jason Klein" w:id="15" w:date="2019-12-26T18:24:20Z">
            <w:rPr>
              <w:rFonts w:ascii="Times New Roman" w:cs="Times New Roman" w:eastAsia="Times New Roman" w:hAnsi="Times New Roman"/>
              <w:sz w:val="24"/>
              <w:szCs w:val="24"/>
            </w:rPr>
          </w:rPrChange>
        </w:rPr>
        <w:t xml:space="preserve">coefficient-based ranking</w:t>
      </w:r>
      <w:r w:rsidDel="00000000" w:rsidR="00000000" w:rsidRPr="00000000">
        <w:rPr>
          <w:rFonts w:ascii="Times New Roman" w:cs="Times New Roman" w:eastAsia="Times New Roman" w:hAnsi="Times New Roman"/>
          <w:sz w:val="24"/>
          <w:szCs w:val="24"/>
          <w:u w:val="single"/>
          <w:rtl w:val="0"/>
          <w:rPrChange w:author="Jason Klein" w:id="15" w:date="2019-12-26T18:24:20Z">
            <w:rPr>
              <w:rFonts w:ascii="Times New Roman" w:cs="Times New Roman" w:eastAsia="Times New Roman" w:hAnsi="Times New Roman"/>
              <w:sz w:val="24"/>
              <w:szCs w:val="24"/>
            </w:rPr>
          </w:rPrChange>
        </w:rPr>
        <w:t xml:space="preserve"> is inherently limited by the substantial degree of multicollinearity among features (</w:t>
      </w:r>
      <w:r w:rsidDel="00000000" w:rsidR="00000000" w:rsidRPr="00000000">
        <w:rPr>
          <w:rFonts w:ascii="Times New Roman" w:cs="Times New Roman" w:eastAsia="Times New Roman" w:hAnsi="Times New Roman"/>
          <w:b w:val="1"/>
          <w:sz w:val="24"/>
          <w:szCs w:val="24"/>
          <w:u w:val="single"/>
          <w:rtl w:val="0"/>
          <w:rPrChange w:author="Jason Klein" w:id="15" w:date="2019-12-26T18:24:20Z">
            <w:rPr>
              <w:rFonts w:ascii="Times New Roman" w:cs="Times New Roman" w:eastAsia="Times New Roman" w:hAnsi="Times New Roman"/>
              <w:b w:val="1"/>
              <w:sz w:val="24"/>
              <w:szCs w:val="24"/>
            </w:rPr>
          </w:rPrChange>
        </w:rPr>
        <w:t xml:space="preserve">Supplemental Table 4</w:t>
      </w:r>
      <w:r w:rsidDel="00000000" w:rsidR="00000000" w:rsidRPr="00000000">
        <w:rPr>
          <w:rFonts w:ascii="Times New Roman" w:cs="Times New Roman" w:eastAsia="Times New Roman" w:hAnsi="Times New Roman"/>
          <w:sz w:val="24"/>
          <w:szCs w:val="24"/>
          <w:u w:val="single"/>
          <w:rtl w:val="0"/>
          <w:rPrChange w:author="Jason Klein" w:id="15" w:date="2019-12-26T18:24:20Z">
            <w:rPr>
              <w:rFonts w:ascii="Times New Roman" w:cs="Times New Roman" w:eastAsia="Times New Roman" w:hAnsi="Times New Roman"/>
              <w:sz w:val="24"/>
              <w:szCs w:val="24"/>
            </w:rPr>
          </w:rPrChange>
        </w:rPr>
        <w:t xml:space="preserve">), which in turn limits the determination of which features are mechanistically or causally involved</w:t>
      </w:r>
      <w:r w:rsidDel="00000000" w:rsidR="00000000" w:rsidRPr="00000000">
        <w:rPr>
          <w:rFonts w:ascii="Times New Roman" w:cs="Times New Roman" w:eastAsia="Times New Roman" w:hAnsi="Times New Roman"/>
          <w:sz w:val="24"/>
          <w:szCs w:val="24"/>
          <w:rtl w:val="0"/>
        </w:rPr>
        <w:t xml:space="preserve">. Potential reasons for inter-feature correlations include: i) several paralogous factors may bind to nearly identical motifs, leading to overlapping sequence-based binding predictions, ii) several factors may bind in a complex, leading to a redundant ChIP-seq signal, and iii) an upstream factor might lead to the deposition or removal of multiple epigenetic marks simultaneously, leading to a correlated or anti-correlated </w:t>
      </w:r>
      <w:r w:rsidDel="00000000" w:rsidR="00000000" w:rsidRPr="00000000">
        <w:rPr>
          <w:rFonts w:ascii="Times New Roman" w:cs="Times New Roman" w:eastAsia="Times New Roman" w:hAnsi="Times New Roman"/>
          <w:sz w:val="24"/>
          <w:szCs w:val="24"/>
          <w:rtl w:val="0"/>
        </w:rPr>
        <w:t xml:space="preserve">signal</w:t>
      </w:r>
      <w:r w:rsidDel="00000000" w:rsidR="00000000" w:rsidRPr="00000000">
        <w:rPr>
          <w:rFonts w:ascii="Times New Roman" w:cs="Times New Roman" w:eastAsia="Times New Roman" w:hAnsi="Times New Roman"/>
          <w:sz w:val="24"/>
          <w:szCs w:val="24"/>
          <w:rtl w:val="0"/>
        </w:rPr>
        <w:t xml:space="preserve">. Of note, another potential confounder is that the criteria used to select elements relied on features including FOXA1/2, HNF4A, EP300, H3K27ac, CHD2, RAD21, and SMC3 ChIP peaks</w:t>
      </w:r>
      <w:hyperlink r:id="rId4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which could exaggerate the contributions of these factors, or bias the contributions of other features, in models attempting to predict general enhancer activity in HepG2 cells.</w:t>
      </w:r>
      <w:r w:rsidDel="00000000" w:rsidR="00000000" w:rsidRPr="00000000">
        <w:rPr>
          <w:rtl w:val="0"/>
        </w:rPr>
      </w:r>
    </w:p>
    <w:p w:rsidR="00000000" w:rsidDel="00000000" w:rsidP="00000000" w:rsidRDefault="00000000" w:rsidRPr="00000000" w14:paraId="0000003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jc w:val="both"/>
        <w:rPr>
          <w:ins w:author="Jason Klein" w:id="26" w:date="2019-12-26T21:01:17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sought to ask whether we could predict </w:t>
      </w:r>
      <w:r w:rsidDel="00000000" w:rsidR="00000000" w:rsidRPr="00000000">
        <w:rPr>
          <w:rFonts w:ascii="Times New Roman" w:cs="Times New Roman" w:eastAsia="Times New Roman" w:hAnsi="Times New Roman"/>
          <w:sz w:val="24"/>
          <w:szCs w:val="24"/>
          <w:rtl w:val="0"/>
        </w:rPr>
        <w:t xml:space="preserve">differences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enhancer activity between the assays, based on the same set of 915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For models predicting pairwise differences between the results of the pGL4, 5′/5′ WT, 3′/3′ WT, and ORI assays, we were able to achieve correlations between 0.4-0.5 (</w:t>
      </w:r>
      <w:ins w:author="Jason Klein" w:id="16" w:date="2019-12-27T20:45:22Z">
        <w:r w:rsidDel="00000000" w:rsidR="00000000" w:rsidRPr="00000000">
          <w:rPr>
            <w:rFonts w:ascii="Times New Roman" w:cs="Times New Roman" w:eastAsia="Times New Roman" w:hAnsi="Times New Roman"/>
            <w:sz w:val="24"/>
            <w:szCs w:val="24"/>
            <w:rtl w:val="0"/>
          </w:rPr>
          <w:t xml:space="preserve">Supplemental</w:t>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b w:val="1"/>
          <w:sz w:val="24"/>
          <w:szCs w:val="24"/>
          <w:rtl w:val="0"/>
        </w:rPr>
        <w:t xml:space="preserve">Figure </w:t>
      </w:r>
      <w:ins w:author="Jason Klein" w:id="17" w:date="2019-12-27T20:45:29Z">
        <w:r w:rsidDel="00000000" w:rsidR="00000000" w:rsidRPr="00000000">
          <w:rPr>
            <w:rFonts w:ascii="Times New Roman" w:cs="Times New Roman" w:eastAsia="Times New Roman" w:hAnsi="Times New Roman"/>
            <w:b w:val="1"/>
            <w:sz w:val="24"/>
            <w:szCs w:val="24"/>
            <w:rtl w:val="0"/>
          </w:rPr>
          <w:t xml:space="preserve">7B</w:t>
        </w:r>
      </w:ins>
      <w:del w:author="Jason Klein" w:id="17" w:date="2019-12-27T20:45:29Z">
        <w:r w:rsidDel="00000000" w:rsidR="00000000" w:rsidRPr="00000000">
          <w:rPr>
            <w:rFonts w:ascii="Times New Roman" w:cs="Times New Roman" w:eastAsia="Times New Roman" w:hAnsi="Times New Roman"/>
            <w:b w:val="1"/>
            <w:sz w:val="24"/>
            <w:szCs w:val="24"/>
            <w:rtl w:val="0"/>
          </w:rPr>
          <w:delText xml:space="preserve">3</w:delText>
        </w:r>
      </w:del>
      <w:del w:author="Jason Klein" w:id="18" w:date="2019-12-27T20:45:44Z">
        <w:r w:rsidDel="00000000" w:rsidR="00000000" w:rsidRPr="00000000">
          <w:rPr>
            <w:rFonts w:ascii="Times New Roman" w:cs="Times New Roman" w:eastAsia="Times New Roman" w:hAnsi="Times New Roman"/>
            <w:b w:val="1"/>
            <w:sz w:val="24"/>
            <w:szCs w:val="24"/>
            <w:rtl w:val="0"/>
          </w:rPr>
          <w:delText xml:space="preserve">C</w:delText>
        </w:r>
      </w:del>
      <w:ins w:author="Jason Klein" w:id="18" w:date="2019-12-27T20:45:44Z">
        <w:del w:author="Jason Klein" w:id="18" w:date="2019-12-27T20:45:44Z">
          <w:r w:rsidDel="00000000" w:rsidR="00000000" w:rsidRPr="00000000">
            <w:rPr>
              <w:rFonts w:ascii="Times New Roman" w:cs="Times New Roman" w:eastAsia="Times New Roman" w:hAnsi="Times New Roman"/>
              <w:b w:val="1"/>
              <w:sz w:val="24"/>
              <w:szCs w:val="24"/>
              <w:rtl w:val="0"/>
            </w:rPr>
            <w:delText xml:space="preserve">-D</w:delText>
          </w:r>
        </w:del>
      </w:ins>
      <w:del w:author="Jason Klein" w:id="18" w:date="2019-12-27T20:45:44Z">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b w:val="1"/>
            <w:sz w:val="24"/>
            <w:szCs w:val="24"/>
            <w:rtl w:val="0"/>
          </w:rPr>
          <w:delText xml:space="preserve">Supplemental Figure 8A</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sz w:val="24"/>
          <w:szCs w:val="24"/>
          <w:rtl w:val="0"/>
        </w:rPr>
        <w:t xml:space="preserve">were particularly interested in whether features corresponding to RNA binding proteins and splicing factors would be especially predictive of the promoterless STARR-seq</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(ORI) or 3′/3′ WT results, as in these assays the enhancer itself is included in the 3′ UTR of the reporter. Indeed, </w:t>
      </w:r>
      <w:r w:rsidDel="00000000" w:rsidR="00000000" w:rsidRPr="00000000">
        <w:rPr>
          <w:rFonts w:ascii="Times New Roman" w:cs="Times New Roman" w:eastAsia="Times New Roman" w:hAnsi="Times New Roman"/>
          <w:sz w:val="24"/>
          <w:szCs w:val="24"/>
          <w:rtl w:val="0"/>
        </w:rPr>
        <w:t xml:space="preserve">SRSF1/2</w:t>
      </w:r>
      <w:r w:rsidDel="00000000" w:rsidR="00000000" w:rsidRPr="00000000">
        <w:rPr>
          <w:rFonts w:ascii="Times New Roman" w:cs="Times New Roman" w:eastAsia="Times New Roman" w:hAnsi="Times New Roman"/>
          <w:sz w:val="24"/>
          <w:szCs w:val="24"/>
          <w:rtl w:val="0"/>
        </w:rPr>
        <w:t xml:space="preserve">, BRUNOL4, PTBP1, PPRC1, KHDRBS2, SYNCRIP,</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MBNL1</w:t>
      </w:r>
      <w:r w:rsidDel="00000000" w:rsidR="00000000" w:rsidRPr="00000000">
        <w:rPr>
          <w:rFonts w:ascii="Times New Roman" w:cs="Times New Roman" w:eastAsia="Times New Roman" w:hAnsi="Times New Roman"/>
          <w:sz w:val="24"/>
          <w:szCs w:val="24"/>
          <w:rtl w:val="0"/>
        </w:rPr>
        <w:t xml:space="preserve">, which are known to modulate mRNA stability and splicing, predict differences in measured activity in ORI or </w:t>
      </w:r>
      <w:r w:rsidDel="00000000" w:rsidR="00000000" w:rsidRPr="00000000">
        <w:rPr>
          <w:rFonts w:ascii="Times New Roman" w:cs="Times New Roman" w:eastAsia="Times New Roman" w:hAnsi="Times New Roman"/>
          <w:sz w:val="24"/>
          <w:szCs w:val="24"/>
          <w:rtl w:val="0"/>
        </w:rPr>
        <w:t xml:space="preserve">3′/3′ WT</w:t>
      </w:r>
      <w:r w:rsidDel="00000000" w:rsidR="00000000" w:rsidRPr="00000000">
        <w:rPr>
          <w:rFonts w:ascii="Times New Roman" w:cs="Times New Roman" w:eastAsia="Times New Roman" w:hAnsi="Times New Roman"/>
          <w:sz w:val="24"/>
          <w:szCs w:val="24"/>
          <w:rtl w:val="0"/>
        </w:rPr>
        <w:t xml:space="preserve"> vs. 5′/5′ WT or pGL4 (</w:t>
      </w:r>
      <w:ins w:author="Jason Klein" w:id="19" w:date="2019-12-27T20:46:43Z">
        <w:r w:rsidDel="00000000" w:rsidR="00000000" w:rsidRPr="00000000">
          <w:rPr>
            <w:rFonts w:ascii="Times New Roman" w:cs="Times New Roman" w:eastAsia="Times New Roman" w:hAnsi="Times New Roman"/>
            <w:sz w:val="24"/>
            <w:szCs w:val="24"/>
            <w:rtl w:val="0"/>
          </w:rPr>
          <w:t xml:space="preserve">Supplemental</w:t>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b w:val="1"/>
          <w:sz w:val="24"/>
          <w:szCs w:val="24"/>
          <w:rtl w:val="0"/>
        </w:rPr>
        <w:t xml:space="preserve">Figure </w:t>
      </w:r>
      <w:ins w:author="Jason Klein" w:id="20" w:date="2019-12-27T20:46:49Z">
        <w:r w:rsidDel="00000000" w:rsidR="00000000" w:rsidRPr="00000000">
          <w:rPr>
            <w:rFonts w:ascii="Times New Roman" w:cs="Times New Roman" w:eastAsia="Times New Roman" w:hAnsi="Times New Roman"/>
            <w:b w:val="1"/>
            <w:sz w:val="24"/>
            <w:szCs w:val="24"/>
            <w:rtl w:val="0"/>
          </w:rPr>
          <w:t xml:space="preserve">7C-D</w:t>
        </w:r>
      </w:ins>
      <w:del w:author="Jason Klein" w:id="20" w:date="2019-12-27T20:46:49Z">
        <w:r w:rsidDel="00000000" w:rsidR="00000000" w:rsidRPr="00000000">
          <w:rPr>
            <w:rFonts w:ascii="Times New Roman" w:cs="Times New Roman" w:eastAsia="Times New Roman" w:hAnsi="Times New Roman"/>
            <w:b w:val="1"/>
            <w:sz w:val="24"/>
            <w:szCs w:val="24"/>
            <w:rtl w:val="0"/>
          </w:rPr>
          <w:delText xml:space="preserve">3D</w:delText>
        </w:r>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b w:val="1"/>
            <w:sz w:val="24"/>
            <w:szCs w:val="24"/>
            <w:rtl w:val="0"/>
          </w:rPr>
          <w:delText xml:space="preserve">Supplemental Figure 8B</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ins w:author="Jason Klein" w:id="21" w:date="2019-12-26T21:30:28Z">
        <w:r w:rsidDel="00000000" w:rsidR="00000000" w:rsidRPr="00000000">
          <w:rPr>
            <w:rFonts w:ascii="Times New Roman" w:cs="Times New Roman" w:eastAsia="Times New Roman" w:hAnsi="Times New Roman"/>
            <w:sz w:val="24"/>
            <w:szCs w:val="24"/>
            <w:rtl w:val="0"/>
          </w:rPr>
          <w:t xml:space="preserve">Of note, SRSF1/2, PTBP1, PRPC1, SYNCRIP, and MBNL1 are all expressed in liver in the GTEx database, and could therefore influence MPRA results in HepG2. </w:t>
        </w:r>
      </w:ins>
      <w:r w:rsidDel="00000000" w:rsidR="00000000" w:rsidRPr="00000000">
        <w:rPr>
          <w:rFonts w:ascii="Times New Roman" w:cs="Times New Roman" w:eastAsia="Times New Roman" w:hAnsi="Times New Roman"/>
          <w:sz w:val="24"/>
          <w:szCs w:val="24"/>
          <w:rtl w:val="0"/>
        </w:rPr>
        <w:t xml:space="preserve">Several promoter and enhancer binding proteins s</w:t>
      </w:r>
      <w:r w:rsidDel="00000000" w:rsidR="00000000" w:rsidRPr="00000000">
        <w:rPr>
          <w:rFonts w:ascii="Times New Roman" w:cs="Times New Roman" w:eastAsia="Times New Roman" w:hAnsi="Times New Roman"/>
          <w:sz w:val="24"/>
          <w:szCs w:val="24"/>
          <w:rtl w:val="0"/>
        </w:rPr>
        <w:t xml:space="preserve">uch as </w:t>
      </w:r>
      <w:r w:rsidDel="00000000" w:rsidR="00000000" w:rsidRPr="00000000">
        <w:rPr>
          <w:rFonts w:ascii="Times New Roman" w:cs="Times New Roman" w:eastAsia="Times New Roman" w:hAnsi="Times New Roman"/>
          <w:sz w:val="24"/>
          <w:szCs w:val="24"/>
          <w:rtl w:val="0"/>
        </w:rPr>
        <w:t xml:space="preserve">NRSF1, TEAD1, Jun, </w:t>
      </w:r>
      <w:r w:rsidDel="00000000" w:rsidR="00000000" w:rsidRPr="00000000">
        <w:rPr>
          <w:rFonts w:ascii="Times New Roman" w:cs="Times New Roman" w:eastAsia="Times New Roman" w:hAnsi="Times New Roman"/>
          <w:sz w:val="24"/>
          <w:szCs w:val="24"/>
          <w:rtl w:val="0"/>
        </w:rPr>
        <w:t xml:space="preserve">YY1</w:t>
      </w:r>
      <w:r w:rsidDel="00000000" w:rsidR="00000000" w:rsidRPr="00000000">
        <w:rPr>
          <w:rFonts w:ascii="Times New Roman" w:cs="Times New Roman" w:eastAsia="Times New Roman" w:hAnsi="Times New Roman"/>
          <w:sz w:val="24"/>
          <w:szCs w:val="24"/>
          <w:rtl w:val="0"/>
        </w:rPr>
        <w:t xml:space="preserve">, ETV4/5, </w:t>
      </w:r>
      <w:r w:rsidDel="00000000" w:rsidR="00000000" w:rsidRPr="00000000">
        <w:rPr>
          <w:rFonts w:ascii="Times New Roman" w:cs="Times New Roman" w:eastAsia="Times New Roman" w:hAnsi="Times New Roman"/>
          <w:sz w:val="24"/>
          <w:szCs w:val="24"/>
          <w:rtl w:val="0"/>
        </w:rPr>
        <w:t xml:space="preserve">TBP, CEBPG, CEBPD, and CEBPA</w:t>
      </w:r>
      <w:ins w:author="Jason Klein" w:id="22" w:date="2019-12-26T21:36:05Z">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of which are expressed in liver,</w:t>
        </w:r>
      </w:ins>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also predictive of differences, both between ORI and the other assays as well as between 5′/5′ WT vs. pGL4, suggesting that to some degree, these factors act in a context-dependent manner.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Interestingly</w:t>
      </w:r>
      <w:r w:rsidDel="00000000" w:rsidR="00000000" w:rsidRPr="00000000">
        <w:rPr>
          <w:rFonts w:ascii="Times New Roman" w:cs="Times New Roman" w:eastAsia="Times New Roman" w:hAnsi="Times New Roman"/>
          <w:sz w:val="24"/>
          <w:szCs w:val="24"/>
          <w:rtl w:val="0"/>
        </w:rPr>
        <w:t xml:space="preserve">, general transcriptional activity, as measured by CAGE, was among the most predictive features of the </w:t>
      </w:r>
      <w:r w:rsidDel="00000000" w:rsidR="00000000" w:rsidRPr="00000000">
        <w:rPr>
          <w:rFonts w:ascii="Times New Roman" w:cs="Times New Roman" w:eastAsia="Times New Roman" w:hAnsi="Times New Roman"/>
          <w:sz w:val="24"/>
          <w:szCs w:val="24"/>
          <w:rtl w:val="0"/>
        </w:rPr>
        <w:t xml:space="preserve">3′/3′ WT</w:t>
      </w:r>
      <w:r w:rsidDel="00000000" w:rsidR="00000000" w:rsidRPr="00000000">
        <w:rPr>
          <w:rFonts w:ascii="Times New Roman" w:cs="Times New Roman" w:eastAsia="Times New Roman" w:hAnsi="Times New Roman"/>
          <w:sz w:val="24"/>
          <w:szCs w:val="24"/>
          <w:rtl w:val="0"/>
        </w:rPr>
        <w:t xml:space="preserve"> context (</w:t>
      </w:r>
      <w:ins w:author="Jason Klein" w:id="23" w:date="2019-12-27T20:47:06Z">
        <w:r w:rsidDel="00000000" w:rsidR="00000000" w:rsidRPr="00000000">
          <w:rPr>
            <w:rFonts w:ascii="Times New Roman" w:cs="Times New Roman" w:eastAsia="Times New Roman" w:hAnsi="Times New Roman"/>
            <w:sz w:val="24"/>
            <w:szCs w:val="24"/>
            <w:rtl w:val="0"/>
          </w:rPr>
          <w:t xml:space="preserve">Supplemental </w:t>
        </w:r>
      </w:ins>
      <w:r w:rsidDel="00000000" w:rsidR="00000000" w:rsidRPr="00000000">
        <w:rPr>
          <w:rFonts w:ascii="Times New Roman" w:cs="Times New Roman" w:eastAsia="Times New Roman" w:hAnsi="Times New Roman"/>
          <w:b w:val="1"/>
          <w:sz w:val="24"/>
          <w:szCs w:val="24"/>
          <w:rtl w:val="0"/>
        </w:rPr>
        <w:t xml:space="preserve">Figure </w:t>
      </w:r>
      <w:ins w:author="Jason Klein" w:id="24" w:date="2019-12-27T20:47:10Z">
        <w:r w:rsidDel="00000000" w:rsidR="00000000" w:rsidRPr="00000000">
          <w:rPr>
            <w:rFonts w:ascii="Times New Roman" w:cs="Times New Roman" w:eastAsia="Times New Roman" w:hAnsi="Times New Roman"/>
            <w:b w:val="1"/>
            <w:sz w:val="24"/>
            <w:szCs w:val="24"/>
            <w:rtl w:val="0"/>
          </w:rPr>
          <w:t xml:space="preserve">7C</w:t>
        </w:r>
      </w:ins>
      <w:del w:author="Jason Klein" w:id="24" w:date="2019-12-27T20:47:10Z">
        <w:r w:rsidDel="00000000" w:rsidR="00000000" w:rsidRPr="00000000">
          <w:rPr>
            <w:rFonts w:ascii="Times New Roman" w:cs="Times New Roman" w:eastAsia="Times New Roman" w:hAnsi="Times New Roman"/>
            <w:b w:val="1"/>
            <w:sz w:val="24"/>
            <w:szCs w:val="24"/>
            <w:rtl w:val="0"/>
          </w:rPr>
          <w:delText xml:space="preserve">3D</w:delText>
        </w:r>
      </w:del>
      <w:del w:author="Jason Klein" w:id="25" w:date="2019-12-27T20:47:19Z">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b w:val="1"/>
            <w:sz w:val="24"/>
            <w:szCs w:val="24"/>
            <w:rtl w:val="0"/>
          </w:rPr>
          <w:delText xml:space="preserve">Supplemental Figure 8B</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this is the only assay where the tested elements are both genomically integrated and distally located from the promoter, </w:t>
      </w:r>
      <w:r w:rsidDel="00000000" w:rsidR="00000000" w:rsidRPr="00000000">
        <w:rPr>
          <w:rFonts w:ascii="Times New Roman" w:cs="Times New Roman" w:eastAsia="Times New Roman" w:hAnsi="Times New Roman"/>
          <w:sz w:val="24"/>
          <w:szCs w:val="24"/>
          <w:rtl w:val="0"/>
        </w:rPr>
        <w:t xml:space="preserve">this observation suggests </w:t>
      </w:r>
      <w:r w:rsidDel="00000000" w:rsidR="00000000" w:rsidRPr="00000000">
        <w:rPr>
          <w:rFonts w:ascii="Times New Roman" w:cs="Times New Roman" w:eastAsia="Times New Roman" w:hAnsi="Times New Roman"/>
          <w:sz w:val="24"/>
          <w:szCs w:val="24"/>
          <w:rtl w:val="0"/>
        </w:rPr>
        <w:t xml:space="preserve">CAGE-based transcriptional activity may be a good predictor of distal enhancer activity</w:t>
      </w:r>
      <w:hyperlink r:id="rId4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32,33</w:t>
        </w:r>
      </w:hyperlink>
      <w:r w:rsidDel="00000000" w:rsidR="00000000" w:rsidRPr="00000000">
        <w:rPr>
          <w:rFonts w:ascii="Times New Roman" w:cs="Times New Roman" w:eastAsia="Times New Roman" w:hAnsi="Times New Roman"/>
          <w:sz w:val="24"/>
          <w:szCs w:val="24"/>
          <w:rtl w:val="0"/>
        </w:rPr>
        <w:t xml:space="preserve">.</w:t>
      </w:r>
      <w:ins w:author="Jason Klein" w:id="26" w:date="2019-12-26T21:01:17Z">
        <w:r w:rsidDel="00000000" w:rsidR="00000000" w:rsidRPr="00000000">
          <w:rPr>
            <w:rFonts w:ascii="Times New Roman" w:cs="Times New Roman" w:eastAsia="Times New Roman" w:hAnsi="Times New Roman"/>
            <w:sz w:val="24"/>
            <w:szCs w:val="24"/>
            <w:rtl w:val="0"/>
          </w:rPr>
          <w:t xml:space="preserve"> </w:t>
        </w:r>
      </w:ins>
    </w:p>
    <w:p w:rsidR="00000000" w:rsidDel="00000000" w:rsidP="00000000" w:rsidRDefault="00000000" w:rsidRPr="00000000" w14:paraId="0000003C">
      <w:pPr>
        <w:spacing w:line="480" w:lineRule="auto"/>
        <w:ind w:left="0" w:firstLine="0"/>
        <w:jc w:val="both"/>
        <w:rPr>
          <w:ins w:author="Jason Klein" w:id="26" w:date="2019-12-26T21:01:17Z"/>
          <w:rFonts w:ascii="Times New Roman" w:cs="Times New Roman" w:eastAsia="Times New Roman" w:hAnsi="Times New Roman"/>
          <w:sz w:val="24"/>
          <w:szCs w:val="24"/>
        </w:rPr>
      </w:pPr>
      <w:ins w:author="Jason Klein" w:id="26" w:date="2019-12-26T21:01:17Z">
        <w:r w:rsidDel="00000000" w:rsidR="00000000" w:rsidRPr="00000000">
          <w:rPr>
            <w:rtl w:val="0"/>
          </w:rPr>
        </w:r>
      </w:ins>
    </w:p>
    <w:p w:rsidR="00000000" w:rsidDel="00000000" w:rsidP="00000000" w:rsidRDefault="00000000" w:rsidRPr="00000000" w14:paraId="0000003D">
      <w:pPr>
        <w:spacing w:line="480" w:lineRule="auto"/>
        <w:ind w:left="0" w:firstLine="0"/>
        <w:jc w:val="both"/>
        <w:rPr>
          <w:rFonts w:ascii="Times New Roman" w:cs="Times New Roman" w:eastAsia="Times New Roman" w:hAnsi="Times New Roman"/>
          <w:color w:val="ff0000"/>
          <w:sz w:val="24"/>
          <w:szCs w:val="24"/>
          <w:rPrChange w:author="Jason Klein" w:id="27" w:date="2019-12-26T21:01:26Z">
            <w:rPr>
              <w:rFonts w:ascii="Times New Roman" w:cs="Times New Roman" w:eastAsia="Times New Roman" w:hAnsi="Times New Roman"/>
              <w:sz w:val="24"/>
              <w:szCs w:val="24"/>
            </w:rPr>
          </w:rPrChange>
        </w:rPr>
        <w:pPrChange w:author="Jason Klein" w:id="0" w:date="2019-12-26T21:05:17Z">
          <w:pPr>
            <w:spacing w:line="480" w:lineRule="auto"/>
            <w:jc w:val="both"/>
          </w:pPr>
        </w:pPrChange>
      </w:pPr>
      <w:ins w:author="Jason Klein" w:id="26" w:date="2019-12-26T21:01:17Z">
        <w:commentRangeStart w:id="3"/>
        <w:commentRangeStart w:id="4"/>
        <w:commentRangeStart w:id="5"/>
        <w:commentRangeStart w:id="6"/>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One caveat of our HSS and ORI experiments is that by incorporating a barcode downstream of the enhancer, we introduced the possibility that barcode counts are influenced by short transcripts initiating within the candidate enhancer sequence. </w:t>
        </w:r>
        <w:commentRangeStart w:id="7"/>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To test this, we repeated the HSS and ORI experiments using two sets of primers; our original primer that is directly upstream of the barcode, and a new primer that is further upstream within the reporter transcript.</w:t>
        </w:r>
        <w:commentRangeEnd w:id="7"/>
        <w:r w:rsidDel="00000000" w:rsidR="00000000" w:rsidRPr="00000000">
          <w:commentReference w:id="7"/>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 Biological replicates correlated well with pearson correlations 0.92-1.0 (Supplemental Figure 17B). HSS experiments with the different primer sets correlated with a pearson 0.89 and spearman 0.90 and ORI experiments correlated with a pearson 0.84 and spearman 0.83 (Supplemental Figure 17C-D). </w:t>
        </w:r>
        <w:commentRangeStart w:id="8"/>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Of note, there </w:t>
        </w:r>
        <w:commentRangeStart w:id="9"/>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w</w:t>
        </w:r>
      </w:ins>
      <w:ins w:author="Nadav Ahituv" w:id="28" w:date="2020-01-06T06:50:47Z">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ere</w:t>
        </w:r>
      </w:ins>
      <w:ins w:author="Jason Klein" w:id="26" w:date="2019-12-26T21:01:17Z">
        <w:del w:author="Nadav Ahituv" w:id="28" w:date="2020-01-06T06:50:47Z">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delText xml:space="preserve">as</w:delText>
          </w:r>
        </w:del>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 significant batch effect</w:t>
        </w:r>
      </w:ins>
      <w:ins w:author="Nadav Ahituv" w:id="29" w:date="2020-01-06T06:51:00Z">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s</w:t>
        </w:r>
      </w:ins>
      <w:ins w:author="Jason Klein" w:id="26" w:date="2019-12-26T21:01:17Z">
        <w:commentRangeEnd w:id="9"/>
        <w:r w:rsidDel="00000000" w:rsidR="00000000" w:rsidRPr="00000000">
          <w:commentReference w:id="9"/>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 between these experiments and our original set</w:t>
        </w:r>
        <w:commentRangeEnd w:id="8"/>
        <w:r w:rsidDel="00000000" w:rsidR="00000000" w:rsidRPr="00000000">
          <w:commentReference w:id="8"/>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 </w:t>
        </w:r>
        <w:commentRangeStart w:id="10"/>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which were performed months earlier by different people</w:t>
        </w:r>
        <w:commentRangeEnd w:id="10"/>
        <w:r w:rsidDel="00000000" w:rsidR="00000000" w:rsidRPr="00000000">
          <w:commentReference w:id="10"/>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 with new reagent kits, and at later cell passage, highlighting the importance of controlling all variables when comparing assays (</w:t>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Supplemental Figure 17C-D</w:t>
        </w:r>
        <w:r w:rsidDel="00000000" w:rsidR="00000000" w:rsidRPr="00000000">
          <w:rPr>
            <w:rFonts w:ascii="Times New Roman" w:cs="Times New Roman" w:eastAsia="Times New Roman" w:hAnsi="Times New Roman"/>
            <w:color w:val="ff0000"/>
            <w:sz w:val="24"/>
            <w:szCs w:val="24"/>
            <w:rtl w:val="0"/>
            <w:rPrChange w:author="Jason Klein" w:id="27" w:date="2019-12-26T21:01:26Z">
              <w:rPr>
                <w:rFonts w:ascii="Times New Roman" w:cs="Times New Roman" w:eastAsia="Times New Roman" w:hAnsi="Times New Roman"/>
                <w:sz w:val="24"/>
                <w:szCs w:val="24"/>
              </w:rPr>
            </w:rPrChange>
          </w:rPr>
          <w:t xml:space="preserve">).</w:t>
        </w:r>
      </w:ins>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E">
      <w:pPr>
        <w:spacing w:line="48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11600"/>
            <wp:effectExtent b="0" l="0" r="0" t="0"/>
            <wp:docPr id="29"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Predictive modeling of the ratios and differences between MPRA methods. A)</w:t>
      </w:r>
      <w:r w:rsidDel="00000000" w:rsidR="00000000" w:rsidRPr="00000000">
        <w:rPr>
          <w:rFonts w:ascii="Times New Roman" w:cs="Times New Roman" w:eastAsia="Times New Roman" w:hAnsi="Times New Roman"/>
          <w:sz w:val="24"/>
          <w:szCs w:val="24"/>
          <w:rtl w:val="0"/>
        </w:rPr>
        <w:t xml:space="preserve"> Pearson and Spearman correlation coefficients for 10-fold cross-validated predictions vs. observed values for each of the </w:t>
      </w:r>
      <w:r w:rsidDel="00000000" w:rsidR="00000000" w:rsidRPr="00000000">
        <w:rPr>
          <w:rFonts w:ascii="Times New Roman" w:cs="Times New Roman" w:eastAsia="Times New Roman" w:hAnsi="Times New Roman"/>
          <w:sz w:val="24"/>
          <w:szCs w:val="24"/>
          <w:rtl w:val="0"/>
        </w:rPr>
        <w:t xml:space="preserve">nine</w:t>
      </w:r>
      <w:r w:rsidDel="00000000" w:rsidR="00000000" w:rsidRPr="00000000">
        <w:rPr>
          <w:rFonts w:ascii="Times New Roman" w:cs="Times New Roman" w:eastAsia="Times New Roman" w:hAnsi="Times New Roman"/>
          <w:sz w:val="24"/>
          <w:szCs w:val="24"/>
          <w:rtl w:val="0"/>
        </w:rPr>
        <w:t xml:space="preserve"> methods.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The top 10 coefficients derived from a lasso regression model trained on the full dataset derived from the </w:t>
      </w:r>
      <w:r w:rsidDel="00000000" w:rsidR="00000000" w:rsidRPr="00000000">
        <w:rPr>
          <w:rFonts w:ascii="Times New Roman" w:cs="Times New Roman" w:eastAsia="Times New Roman" w:hAnsi="Times New Roman"/>
          <w:sz w:val="24"/>
          <w:szCs w:val="24"/>
          <w:rtl w:val="0"/>
        </w:rPr>
        <w:t xml:space="preserve">pGL4</w:t>
      </w:r>
      <w:r w:rsidDel="00000000" w:rsidR="00000000" w:rsidRPr="00000000">
        <w:rPr>
          <w:rFonts w:ascii="Times New Roman" w:cs="Times New Roman" w:eastAsia="Times New Roman" w:hAnsi="Times New Roman"/>
          <w:sz w:val="24"/>
          <w:szCs w:val="24"/>
          <w:rtl w:val="0"/>
        </w:rPr>
        <w:t xml:space="preserve"> (left panel), ORI (middle-left panel), </w:t>
      </w:r>
      <w:r w:rsidDel="00000000" w:rsidR="00000000" w:rsidRPr="00000000">
        <w:rPr>
          <w:rFonts w:ascii="Times New Roman" w:cs="Times New Roman" w:eastAsia="Times New Roman" w:hAnsi="Times New Roman"/>
          <w:sz w:val="24"/>
          <w:szCs w:val="24"/>
          <w:rtl w:val="0"/>
        </w:rPr>
        <w:t xml:space="preserve">5′/5′ WT (middle-right panel), </w:t>
      </w:r>
      <w:r w:rsidDel="00000000" w:rsidR="00000000" w:rsidRPr="00000000">
        <w:rPr>
          <w:rFonts w:ascii="Times New Roman" w:cs="Times New Roman" w:eastAsia="Times New Roman" w:hAnsi="Times New Roman"/>
          <w:sz w:val="24"/>
          <w:szCs w:val="24"/>
          <w:rtl w:val="0"/>
        </w:rPr>
        <w:t xml:space="preserve">and 3</w:t>
      </w:r>
      <w:r w:rsidDel="00000000" w:rsidR="00000000" w:rsidRPr="00000000">
        <w:rPr>
          <w:rFonts w:ascii="Times New Roman" w:cs="Times New Roman" w:eastAsia="Times New Roman" w:hAnsi="Times New Roman"/>
          <w:sz w:val="24"/>
          <w:szCs w:val="24"/>
          <w:rtl w:val="0"/>
        </w:rPr>
        <w:t xml:space="preserve">′/3′ WT</w:t>
      </w:r>
      <w:r w:rsidDel="00000000" w:rsidR="00000000" w:rsidRPr="00000000">
        <w:rPr>
          <w:rFonts w:ascii="Times New Roman" w:cs="Times New Roman" w:eastAsia="Times New Roman" w:hAnsi="Times New Roman"/>
          <w:sz w:val="24"/>
          <w:szCs w:val="24"/>
          <w:rtl w:val="0"/>
        </w:rPr>
        <w:t xml:space="preserve"> (right panel) </w:t>
      </w:r>
      <w:r w:rsidDel="00000000" w:rsidR="00000000" w:rsidRPr="00000000">
        <w:rPr>
          <w:rFonts w:ascii="Times New Roman" w:cs="Times New Roman" w:eastAsia="Times New Roman" w:hAnsi="Times New Roman"/>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See </w:t>
      </w: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for the top 30 coefficients for </w:t>
      </w:r>
      <w:ins w:author="Jason Klein" w:id="31" w:date="2019-12-27T21:04:34Z">
        <w:r w:rsidDel="00000000" w:rsidR="00000000" w:rsidRPr="00000000">
          <w:rPr>
            <w:rFonts w:ascii="Times New Roman" w:cs="Times New Roman" w:eastAsia="Times New Roman" w:hAnsi="Times New Roman"/>
            <w:sz w:val="24"/>
            <w:szCs w:val="24"/>
            <w:rtl w:val="0"/>
          </w:rPr>
          <w:t xml:space="preserve">the eight</w:t>
        </w:r>
      </w:ins>
      <w:del w:author="Jason Klein" w:id="31" w:date="2019-12-27T21:04:34Z">
        <w:r w:rsidDel="00000000" w:rsidR="00000000" w:rsidRPr="00000000">
          <w:rPr>
            <w:rFonts w:ascii="Times New Roman" w:cs="Times New Roman" w:eastAsia="Times New Roman" w:hAnsi="Times New Roman"/>
            <w:sz w:val="24"/>
            <w:szCs w:val="24"/>
            <w:rtl w:val="0"/>
          </w:rPr>
          <w:delText xml:space="preserve">the remaining five</w:delText>
        </w:r>
      </w:del>
      <w:r w:rsidDel="00000000" w:rsidR="00000000" w:rsidRPr="00000000">
        <w:rPr>
          <w:rFonts w:ascii="Times New Roman" w:cs="Times New Roman" w:eastAsia="Times New Roman" w:hAnsi="Times New Roman"/>
          <w:sz w:val="24"/>
          <w:szCs w:val="24"/>
          <w:rtl w:val="0"/>
        </w:rPr>
        <w:t xml:space="preserve"> methods</w:t>
      </w:r>
      <w:ins w:author="Vikram Agarwal" w:id="32" w:date="2019-12-27T21:52:24Z">
        <w:r w:rsidDel="00000000" w:rsidR="00000000" w:rsidRPr="00000000">
          <w:rPr>
            <w:rFonts w:ascii="Times New Roman" w:cs="Times New Roman" w:eastAsia="Times New Roman" w:hAnsi="Times New Roman"/>
            <w:sz w:val="24"/>
            <w:szCs w:val="24"/>
            <w:rtl w:val="0"/>
          </w:rPr>
          <w:t xml:space="preserve"> shown in (A)</w:t>
        </w:r>
      </w:ins>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Gungsuh" w:cs="Gungsuh" w:eastAsia="Gungsuh" w:hAnsi="Gungsuh"/>
          <w:sz w:val="24"/>
          <w:szCs w:val="24"/>
          <w:rtl w:val="0"/>
        </w:rPr>
        <w:t xml:space="preserve"> Pearson correlation matrix between the union of all top 10 features from (B),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rPr>
          <w:rtl w:val="0"/>
        </w:rPr>
      </w:r>
    </w:p>
    <w:p w:rsidR="00000000" w:rsidDel="00000000" w:rsidP="00000000" w:rsidRDefault="00000000" w:rsidRPr="00000000" w14:paraId="0000004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Enhancer activity is largely, but not completely, independent of sequence orientation</w:t>
      </w:r>
    </w:p>
    <w:p w:rsidR="00000000" w:rsidDel="00000000" w:rsidP="00000000" w:rsidRDefault="00000000" w:rsidRPr="00000000" w14:paraId="0000004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next </w:t>
      </w:r>
      <w:r w:rsidDel="00000000" w:rsidR="00000000" w:rsidRPr="00000000">
        <w:rPr>
          <w:rFonts w:ascii="Times New Roman" w:cs="Times New Roman" w:eastAsia="Times New Roman" w:hAnsi="Times New Roman"/>
          <w:sz w:val="24"/>
          <w:szCs w:val="24"/>
          <w:rtl w:val="0"/>
        </w:rPr>
        <w:t xml:space="preserve">set out</w:t>
      </w:r>
      <w:r w:rsidDel="00000000" w:rsidR="00000000" w:rsidRPr="00000000">
        <w:rPr>
          <w:rFonts w:ascii="Times New Roman" w:cs="Times New Roman" w:eastAsia="Times New Roman" w:hAnsi="Times New Roman"/>
          <w:sz w:val="24"/>
          <w:szCs w:val="24"/>
          <w:rtl w:val="0"/>
        </w:rPr>
        <w:t xml:space="preserve"> to test a key aspect of the canonical definition of enhancers, that they function independently of their orientation with respect to the promoter. To assess whether orientation influences enhancer activity in MPRAs, we directionally cloned 2,336 sequences (the 2,236 candidates described above </w:t>
      </w:r>
      <w:r w:rsidDel="00000000" w:rsidR="00000000" w:rsidRPr="00000000">
        <w:rPr>
          <w:rFonts w:ascii="Times New Roman" w:cs="Times New Roman" w:eastAsia="Times New Roman" w:hAnsi="Times New Roman"/>
          <w:sz w:val="24"/>
          <w:szCs w:val="24"/>
          <w:rtl w:val="0"/>
        </w:rPr>
        <w:t xml:space="preserve">extended out to 192 bp</w:t>
      </w:r>
      <w:r w:rsidDel="00000000" w:rsidR="00000000" w:rsidRPr="00000000">
        <w:rPr>
          <w:rFonts w:ascii="Times New Roman" w:cs="Times New Roman" w:eastAsia="Times New Roman" w:hAnsi="Times New Roman"/>
          <w:sz w:val="24"/>
          <w:szCs w:val="24"/>
          <w:rtl w:val="0"/>
        </w:rPr>
        <w:t xml:space="preserve"> genomic reference sequence, along with 50 positive and 50 negative controls from Vockley </w:t>
      </w:r>
      <w:r w:rsidDel="00000000" w:rsidR="00000000" w:rsidRPr="00000000">
        <w:rPr>
          <w:rFonts w:ascii="Times New Roman" w:cs="Times New Roman" w:eastAsia="Times New Roman" w:hAnsi="Times New Roman"/>
          <w:i w:val="1"/>
          <w:sz w:val="24"/>
          <w:szCs w:val="24"/>
          <w:rtl w:val="0"/>
        </w:rPr>
        <w:t xml:space="preserve">et al.</w:t>
      </w:r>
      <w:hyperlink r:id="rId45">
        <w:r w:rsidDel="00000000" w:rsidR="00000000" w:rsidRPr="00000000">
          <w:rPr>
            <w:rFonts w:ascii="Times New Roman" w:cs="Times New Roman" w:eastAsia="Times New Roman" w:hAnsi="Times New Roman"/>
            <w:b w:val="0"/>
            <w:i w:val="1"/>
            <w:color w:val="000000"/>
            <w:sz w:val="24"/>
            <w:szCs w:val="24"/>
            <w:u w:val="none"/>
            <w:vertAlign w:val="superscript"/>
            <w:rtl w:val="0"/>
          </w:rPr>
          <w:t xml:space="preserve">12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both orientations into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pGL4</w:t>
      </w:r>
      <w:r w:rsidDel="00000000" w:rsidR="00000000" w:rsidRPr="00000000">
        <w:rPr>
          <w:rFonts w:ascii="Times New Roman" w:cs="Times New Roman" w:eastAsia="Times New Roman" w:hAnsi="Times New Roman"/>
          <w:sz w:val="24"/>
          <w:szCs w:val="24"/>
          <w:rtl w:val="0"/>
        </w:rPr>
        <w:t xml:space="preserve"> vector </w:t>
      </w:r>
      <w:r w:rsidDel="00000000" w:rsidR="00000000" w:rsidRPr="00000000">
        <w:rPr>
          <w:rFonts w:ascii="Times New Roman" w:cs="Times New Roman" w:eastAsia="Times New Roman" w:hAnsi="Times New Roman"/>
          <w:sz w:val="24"/>
          <w:szCs w:val="24"/>
          <w:rtl w:val="0"/>
        </w:rPr>
        <w:t xml:space="preserve">and pooled these two libraries together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transfected our pGL4 dual-orientation library into HepG2 cells in </w:t>
      </w:r>
      <w:r w:rsidDel="00000000" w:rsidR="00000000" w:rsidRPr="00000000">
        <w:rPr>
          <w:rFonts w:ascii="Times New Roman" w:cs="Times New Roman" w:eastAsia="Times New Roman" w:hAnsi="Times New Roman"/>
          <w:sz w:val="24"/>
          <w:szCs w:val="24"/>
          <w:rtl w:val="0"/>
        </w:rPr>
        <w:t xml:space="preserve">quadruplicate</w:t>
      </w:r>
      <w:r w:rsidDel="00000000" w:rsidR="00000000" w:rsidRPr="00000000">
        <w:rPr>
          <w:rFonts w:ascii="Times New Roman" w:cs="Times New Roman" w:eastAsia="Times New Roman" w:hAnsi="Times New Roman"/>
          <w:sz w:val="24"/>
          <w:szCs w:val="24"/>
          <w:rtl w:val="0"/>
        </w:rPr>
        <w:t xml:space="preserve">. The median number of barcode counts per element was greater than 100 (</w:t>
      </w:r>
      <w:r w:rsidDel="00000000" w:rsidR="00000000" w:rsidRPr="00000000">
        <w:rPr>
          <w:rFonts w:ascii="Times New Roman" w:cs="Times New Roman" w:eastAsia="Times New Roman" w:hAnsi="Times New Roman"/>
          <w:b w:val="1"/>
          <w:sz w:val="24"/>
          <w:szCs w:val="24"/>
          <w:rtl w:val="0"/>
        </w:rPr>
        <w:t xml:space="preserve">Supplemental Figure </w:t>
      </w:r>
      <w:ins w:author="Jason Klein" w:id="33" w:date="2019-12-27T20:48:32Z">
        <w:r w:rsidDel="00000000" w:rsidR="00000000" w:rsidRPr="00000000">
          <w:rPr>
            <w:rFonts w:ascii="Times New Roman" w:cs="Times New Roman" w:eastAsia="Times New Roman" w:hAnsi="Times New Roman"/>
            <w:b w:val="1"/>
            <w:sz w:val="24"/>
            <w:szCs w:val="24"/>
            <w:rtl w:val="0"/>
          </w:rPr>
          <w:t xml:space="preserve">8</w:t>
        </w:r>
      </w:ins>
      <w:del w:author="Jason Klein" w:id="33" w:date="2019-12-27T20:48:32Z">
        <w:r w:rsidDel="00000000" w:rsidR="00000000" w:rsidRPr="00000000">
          <w:rPr>
            <w:rFonts w:ascii="Times New Roman" w:cs="Times New Roman" w:eastAsia="Times New Roman" w:hAnsi="Times New Roman"/>
            <w:b w:val="1"/>
            <w:sz w:val="24"/>
            <w:szCs w:val="24"/>
            <w:rtl w:val="0"/>
          </w:rPr>
          <w:delText xml:space="preserve">9</w:delText>
        </w:r>
      </w:del>
      <w:r w:rsidDel="00000000" w:rsidR="00000000" w:rsidRPr="00000000">
        <w:rPr>
          <w:rFonts w:ascii="Times New Roman" w:cs="Times New Roman" w:eastAsia="Times New Roman" w:hAnsi="Times New Roman"/>
          <w:sz w:val="24"/>
          <w:szCs w:val="24"/>
          <w:rtl w:val="0"/>
        </w:rPr>
        <w:t xml:space="preserve">), and the measured activities</w:t>
      </w:r>
      <w:r w:rsidDel="00000000" w:rsidR="00000000" w:rsidRPr="00000000">
        <w:rPr>
          <w:rFonts w:ascii="Times New Roman" w:cs="Times New Roman" w:eastAsia="Times New Roman" w:hAnsi="Times New Roman"/>
          <w:sz w:val="24"/>
          <w:szCs w:val="24"/>
          <w:rtl w:val="0"/>
        </w:rPr>
        <w:t xml:space="preserve"> were highly correlat</w:t>
      </w:r>
      <w:r w:rsidDel="00000000" w:rsidR="00000000" w:rsidRPr="00000000">
        <w:rPr>
          <w:rFonts w:ascii="Times New Roman" w:cs="Times New Roman" w:eastAsia="Times New Roman" w:hAnsi="Times New Roman"/>
          <w:sz w:val="24"/>
          <w:szCs w:val="24"/>
          <w:rtl w:val="0"/>
        </w:rPr>
        <w:t xml:space="preserve">ed between</w:t>
      </w:r>
      <w:r w:rsidDel="00000000" w:rsidR="00000000" w:rsidRPr="00000000">
        <w:rPr>
          <w:rFonts w:ascii="Times New Roman" w:cs="Times New Roman" w:eastAsia="Times New Roman" w:hAnsi="Times New Roman"/>
          <w:sz w:val="24"/>
          <w:szCs w:val="24"/>
          <w:rtl w:val="0"/>
        </w:rPr>
        <w:t xml:space="preserve"> replicates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Pearson’s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&gt; 0.98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4B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w:t>
      </w:r>
      <w:ins w:author="Jason Klein" w:id="34" w:date="2019-12-27T20:48:42Z">
        <w:r w:rsidDel="00000000" w:rsidR="00000000" w:rsidRPr="00000000">
          <w:rPr>
            <w:rFonts w:ascii="Times New Roman" w:cs="Times New Roman" w:eastAsia="Times New Roman" w:hAnsi="Times New Roman"/>
            <w:b w:val="1"/>
            <w:sz w:val="24"/>
            <w:szCs w:val="24"/>
            <w:rtl w:val="0"/>
          </w:rPr>
          <w:t xml:space="preserve">9</w:t>
        </w:r>
      </w:ins>
      <w:del w:author="Jason Klein" w:id="34" w:date="2019-12-27T20:48:42Z">
        <w:r w:rsidDel="00000000" w:rsidR="00000000" w:rsidRPr="00000000">
          <w:rPr>
            <w:rFonts w:ascii="Times New Roman" w:cs="Times New Roman" w:eastAsia="Times New Roman" w:hAnsi="Times New Roman"/>
            <w:b w:val="1"/>
            <w:sz w:val="24"/>
            <w:szCs w:val="24"/>
            <w:rtl w:val="0"/>
          </w:rPr>
          <w:delText xml:space="preserve">10</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Inter</w:t>
      </w:r>
      <w:r w:rsidDel="00000000" w:rsidR="00000000" w:rsidRPr="00000000">
        <w:rPr>
          <w:rFonts w:ascii="Times New Roman" w:cs="Times New Roman" w:eastAsia="Times New Roman" w:hAnsi="Times New Roman"/>
          <w:sz w:val="24"/>
          <w:szCs w:val="24"/>
          <w:rtl w:val="0"/>
        </w:rPr>
        <w:t xml:space="preserve">estingly</w:t>
      </w:r>
      <w:r w:rsidDel="00000000" w:rsidR="00000000" w:rsidRPr="00000000">
        <w:rPr>
          <w:rFonts w:ascii="Times New Roman" w:cs="Times New Roman" w:eastAsia="Times New Roman" w:hAnsi="Times New Roman"/>
          <w:sz w:val="24"/>
          <w:szCs w:val="24"/>
          <w:rtl w:val="0"/>
        </w:rPr>
        <w:t xml:space="preserve">, enhancer activities for the same elements cloned in </w:t>
      </w:r>
      <w:r w:rsidDel="00000000" w:rsidR="00000000" w:rsidRPr="00000000">
        <w:rPr>
          <w:rFonts w:ascii="Times New Roman" w:cs="Times New Roman" w:eastAsia="Times New Roman" w:hAnsi="Times New Roman"/>
          <w:sz w:val="24"/>
          <w:szCs w:val="24"/>
          <w:rtl w:val="0"/>
        </w:rPr>
        <w:t xml:space="preserve">forward vs. reverse orientation to the pGL4 vector were also </w:t>
      </w:r>
      <w:r w:rsidDel="00000000" w:rsidR="00000000" w:rsidRPr="00000000">
        <w:rPr>
          <w:rFonts w:ascii="Times New Roman" w:cs="Times New Roman" w:eastAsia="Times New Roman" w:hAnsi="Times New Roman"/>
          <w:sz w:val="24"/>
          <w:szCs w:val="24"/>
          <w:rtl w:val="0"/>
        </w:rPr>
        <w:t xml:space="preserve">highly correlated </w:t>
      </w:r>
      <w:r w:rsidDel="00000000" w:rsidR="00000000" w:rsidRPr="00000000">
        <w:rPr>
          <w:rFonts w:ascii="Times New Roman" w:cs="Times New Roman" w:eastAsia="Times New Roman" w:hAnsi="Times New Roman"/>
          <w:sz w:val="24"/>
          <w:szCs w:val="24"/>
          <w:rtl w:val="0"/>
        </w:rPr>
        <w:t xml:space="preserve">in pairwise comparisons between replicates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mean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 0.88), but consistently less so than same-orientation comparisons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&gt; 0.98;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4B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suggests that the activity of enhancers, is largely, but not completely, independent of orientation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with enhancers, promoters are established to be directional in activity</w:t>
      </w:r>
      <w:hyperlink r:id="rId4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34,35</w:t>
        </w:r>
      </w:hyperlink>
      <w:r w:rsidDel="00000000" w:rsidR="00000000" w:rsidRPr="00000000">
        <w:rPr>
          <w:rFonts w:ascii="Times New Roman" w:cs="Times New Roman" w:eastAsia="Times New Roman" w:hAnsi="Times New Roman"/>
          <w:sz w:val="24"/>
          <w:szCs w:val="24"/>
          <w:rtl w:val="0"/>
        </w:rPr>
        <w:t xml:space="preserve">. 266 of 281 promoter-overlapping elements were </w:t>
      </w:r>
      <w:r w:rsidDel="00000000" w:rsidR="00000000" w:rsidRPr="00000000">
        <w:rPr>
          <w:rFonts w:ascii="Times New Roman" w:cs="Times New Roman" w:eastAsia="Times New Roman" w:hAnsi="Times New Roman"/>
          <w:sz w:val="24"/>
          <w:szCs w:val="24"/>
          <w:rtl w:val="0"/>
        </w:rPr>
        <w:t xml:space="preserve">successfully measured in both orientations. We therefore tested whether these </w:t>
      </w:r>
      <w:r w:rsidDel="00000000" w:rsidR="00000000" w:rsidRPr="00000000">
        <w:rPr>
          <w:rFonts w:ascii="Times New Roman" w:cs="Times New Roman" w:eastAsia="Times New Roman" w:hAnsi="Times New Roman"/>
          <w:sz w:val="24"/>
          <w:szCs w:val="24"/>
          <w:rtl w:val="0"/>
        </w:rPr>
        <w:t xml:space="preserve">behaved differently than 1,953 more distally located </w:t>
      </w:r>
      <w:r w:rsidDel="00000000" w:rsidR="00000000" w:rsidRPr="00000000">
        <w:rPr>
          <w:rFonts w:ascii="Times New Roman" w:cs="Times New Roman" w:eastAsia="Times New Roman" w:hAnsi="Times New Roman"/>
          <w:sz w:val="24"/>
          <w:szCs w:val="24"/>
          <w:rtl w:val="0"/>
        </w:rPr>
        <w:t xml:space="preserve">elements</w:t>
      </w:r>
      <w:r w:rsidDel="00000000" w:rsidR="00000000" w:rsidRPr="00000000">
        <w:rPr>
          <w:rFonts w:ascii="Times New Roman" w:cs="Times New Roman" w:eastAsia="Times New Roman" w:hAnsi="Times New Roman"/>
          <w:sz w:val="24"/>
          <w:szCs w:val="24"/>
          <w:rtl w:val="0"/>
        </w:rPr>
        <w:t xml:space="preserve">. Indeed, the promoter-overlapping sequences exhibited greater differences in activity between the two orientations than the distal elements, supporting the conclusion that they inherently contain signals to promote transcription in an asymmetric fashion relative to </w:t>
      </w:r>
      <w:r w:rsidDel="00000000" w:rsidR="00000000" w:rsidRPr="00000000">
        <w:rPr>
          <w:rFonts w:ascii="Times New Roman" w:cs="Times New Roman" w:eastAsia="Times New Roman" w:hAnsi="Times New Roman"/>
          <w:sz w:val="24"/>
          <w:szCs w:val="24"/>
          <w:rtl w:val="0"/>
        </w:rPr>
        <w:t xml:space="preserve">enhancers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94100"/>
            <wp:effectExtent b="0" l="0" r="0" t="0"/>
            <wp:docPr id="28"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Enhancer activity is largely, but not completely, independent of sequence orientation.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 schematic of the experimental workflow used to produce an MPRA library with each element in both orientations. The </w:t>
      </w:r>
      <w:r w:rsidDel="00000000" w:rsidR="00000000" w:rsidRPr="00000000">
        <w:rPr>
          <w:rFonts w:ascii="Times New Roman" w:cs="Times New Roman" w:eastAsia="Times New Roman" w:hAnsi="Times New Roman"/>
          <w:sz w:val="24"/>
          <w:szCs w:val="24"/>
          <w:rtl w:val="0"/>
        </w:rPr>
        <w:t xml:space="preserve">2,336</w:t>
      </w:r>
      <w:r w:rsidDel="00000000" w:rsidR="00000000" w:rsidRPr="00000000">
        <w:rPr>
          <w:rFonts w:ascii="Times New Roman" w:cs="Times New Roman" w:eastAsia="Times New Roman" w:hAnsi="Times New Roman"/>
          <w:sz w:val="24"/>
          <w:szCs w:val="24"/>
          <w:rtl w:val="0"/>
        </w:rPr>
        <w:t xml:space="preserve"> element library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cloned into the pGL4 backbone</w:t>
      </w:r>
      <w:r w:rsidDel="00000000" w:rsidR="00000000" w:rsidRPr="00000000">
        <w:rPr>
          <w:rFonts w:ascii="Times New Roman" w:cs="Times New Roman" w:eastAsia="Times New Roman" w:hAnsi="Times New Roman"/>
          <w:sz w:val="24"/>
          <w:szCs w:val="24"/>
          <w:rtl w:val="0"/>
        </w:rPr>
        <w:t xml:space="preserve"> in both orientations</w:t>
      </w:r>
      <w:r w:rsidDel="00000000" w:rsidR="00000000" w:rsidRPr="00000000">
        <w:rPr>
          <w:rFonts w:ascii="Times New Roman" w:cs="Times New Roman" w:eastAsia="Times New Roman" w:hAnsi="Times New Roman"/>
          <w:sz w:val="24"/>
          <w:szCs w:val="24"/>
          <w:rtl w:val="0"/>
        </w:rPr>
        <w:t xml:space="preserve"> as two separate libraries. These were </w:t>
      </w:r>
      <w:r w:rsidDel="00000000" w:rsidR="00000000" w:rsidRPr="00000000">
        <w:rPr>
          <w:rFonts w:ascii="Times New Roman" w:cs="Times New Roman" w:eastAsia="Times New Roman" w:hAnsi="Times New Roman"/>
          <w:sz w:val="24"/>
          <w:szCs w:val="24"/>
          <w:rtl w:val="0"/>
        </w:rPr>
        <w:t xml:space="preserve">then </w:t>
      </w:r>
      <w:r w:rsidDel="00000000" w:rsidR="00000000" w:rsidRPr="00000000">
        <w:rPr>
          <w:rFonts w:ascii="Times New Roman" w:cs="Times New Roman" w:eastAsia="Times New Roman" w:hAnsi="Times New Roman"/>
          <w:sz w:val="24"/>
          <w:szCs w:val="24"/>
          <w:rtl w:val="0"/>
        </w:rPr>
        <w:t xml:space="preserve">pooled together in equal amounts and transfected into HepG2 cells in quadruplicate.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Beeswarm plot of the Pearson correlation values </w:t>
      </w:r>
      <w:r w:rsidDel="00000000" w:rsidR="00000000" w:rsidRPr="00000000">
        <w:rPr>
          <w:rFonts w:ascii="Times New Roman" w:cs="Times New Roman" w:eastAsia="Times New Roman" w:hAnsi="Times New Roman"/>
          <w:sz w:val="24"/>
          <w:szCs w:val="24"/>
          <w:rtl w:val="0"/>
        </w:rPr>
        <w:t xml:space="preserve">corresponding to each of the </w:t>
      </w:r>
      <w:r w:rsidDel="00000000" w:rsidR="00000000" w:rsidRPr="00000000">
        <w:rPr>
          <w:rFonts w:ascii="Times New Roman" w:cs="Times New Roman" w:eastAsia="Times New Roman" w:hAnsi="Times New Roman"/>
          <w:sz w:val="24"/>
          <w:szCs w:val="24"/>
          <w:rtl w:val="0"/>
        </w:rPr>
        <w:t xml:space="preserve">six</w:t>
      </w:r>
      <w:r w:rsidDel="00000000" w:rsidR="00000000" w:rsidRPr="00000000">
        <w:rPr>
          <w:rFonts w:ascii="Times New Roman" w:cs="Times New Roman" w:eastAsia="Times New Roman" w:hAnsi="Times New Roman"/>
          <w:sz w:val="24"/>
          <w:szCs w:val="24"/>
          <w:rtl w:val="0"/>
        </w:rPr>
        <w:t xml:space="preserve"> possible pairwise comparisons among the four replicates. The </w:t>
      </w:r>
      <w:r w:rsidDel="00000000" w:rsidR="00000000" w:rsidRPr="00000000">
        <w:rPr>
          <w:rFonts w:ascii="Times New Roman" w:cs="Times New Roman" w:eastAsia="Times New Roman" w:hAnsi="Times New Roman"/>
          <w:sz w:val="24"/>
          <w:szCs w:val="24"/>
          <w:rtl w:val="0"/>
        </w:rPr>
        <w:t xml:space="preserve">correlations are computed between </w:t>
      </w:r>
      <w:r w:rsidDel="00000000" w:rsidR="00000000" w:rsidRPr="00000000">
        <w:rPr>
          <w:rFonts w:ascii="Times New Roman" w:cs="Times New Roman" w:eastAsia="Times New Roman" w:hAnsi="Times New Roman"/>
          <w:sz w:val="24"/>
          <w:szCs w:val="24"/>
          <w:rtl w:val="0"/>
        </w:rPr>
        <w:t xml:space="preserve">observed enhancer activity values for </w:t>
      </w:r>
      <w:r w:rsidDel="00000000" w:rsidR="00000000" w:rsidRPr="00000000">
        <w:rPr>
          <w:rFonts w:ascii="Times New Roman" w:cs="Times New Roman" w:eastAsia="Times New Roman" w:hAnsi="Times New Roman"/>
          <w:sz w:val="24"/>
          <w:szCs w:val="24"/>
          <w:rtl w:val="0"/>
        </w:rPr>
        <w:t xml:space="preserve">element</w:t>
      </w:r>
      <w:r w:rsidDel="00000000" w:rsidR="00000000" w:rsidRPr="00000000">
        <w:rPr>
          <w:rFonts w:ascii="Times New Roman" w:cs="Times New Roman" w:eastAsia="Times New Roman" w:hAnsi="Times New Roman"/>
          <w:sz w:val="24"/>
          <w:szCs w:val="24"/>
          <w:rtl w:val="0"/>
        </w:rPr>
        <w:t xml:space="preserve">s </w:t>
      </w:r>
      <w:r w:rsidDel="00000000" w:rsidR="00000000" w:rsidRPr="00000000">
        <w:rPr>
          <w:rFonts w:ascii="Times New Roman" w:cs="Times New Roman" w:eastAsia="Times New Roman" w:hAnsi="Times New Roman"/>
          <w:sz w:val="24"/>
          <w:szCs w:val="24"/>
          <w:rtl w:val="0"/>
        </w:rPr>
        <w:t xml:space="preserve">positioned either in the same (Forward vs. Forward and Reverse vs. Reverse) or opposite (</w:t>
      </w:r>
      <w:r w:rsidDel="00000000" w:rsidR="00000000" w:rsidRPr="00000000">
        <w:rPr>
          <w:rFonts w:ascii="Times New Roman" w:cs="Times New Roman" w:eastAsia="Times New Roman" w:hAnsi="Times New Roman"/>
          <w:sz w:val="24"/>
          <w:szCs w:val="24"/>
          <w:rtl w:val="0"/>
        </w:rPr>
        <w:t xml:space="preserve">Forward vs. Reverse and Reverse vs. Forward</w:t>
      </w:r>
      <w:r w:rsidDel="00000000" w:rsidR="00000000" w:rsidRPr="00000000">
        <w:rPr>
          <w:rFonts w:ascii="Times New Roman" w:cs="Times New Roman" w:eastAsia="Times New Roman" w:hAnsi="Times New Roman"/>
          <w:sz w:val="24"/>
          <w:szCs w:val="24"/>
          <w:rtl w:val="0"/>
        </w:rPr>
        <w:t xml:space="preserve">) orientations.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Scatter plots of </w:t>
      </w:r>
      <w:r w:rsidDel="00000000" w:rsidR="00000000" w:rsidRPr="00000000">
        <w:rPr>
          <w:rFonts w:ascii="Times New Roman" w:cs="Times New Roman" w:eastAsia="Times New Roman" w:hAnsi="Times New Roman"/>
          <w:sz w:val="24"/>
          <w:szCs w:val="24"/>
          <w:rtl w:val="0"/>
        </w:rPr>
        <w:t xml:space="preserve">the average activity score of each element in the Forward vs. Reverse orientation, split out by promoter-overlapping </w:t>
      </w:r>
      <w:r w:rsidDel="00000000" w:rsidR="00000000" w:rsidRPr="00000000">
        <w:rPr>
          <w:rFonts w:ascii="Times New Roman" w:cs="Times New Roman" w:eastAsia="Times New Roman" w:hAnsi="Times New Roman"/>
          <w:sz w:val="24"/>
          <w:szCs w:val="24"/>
          <w:rtl w:val="0"/>
        </w:rPr>
        <w:t xml:space="preserve">(blue; +/- 1 Kb of the TSS of a protein-coding gene) </w:t>
      </w:r>
      <w:r w:rsidDel="00000000" w:rsidR="00000000" w:rsidRPr="00000000">
        <w:rPr>
          <w:rFonts w:ascii="Times New Roman" w:cs="Times New Roman" w:eastAsia="Times New Roman" w:hAnsi="Times New Roman"/>
          <w:sz w:val="24"/>
          <w:szCs w:val="24"/>
          <w:rtl w:val="0"/>
        </w:rPr>
        <w:t xml:space="preserve">and other (red) elements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Cumulative distributions measuring strand asymmetry between promoter-overlapping elements and other elements. Here, “Forward” and “Reverse” wer</w:t>
      </w:r>
      <w:r w:rsidDel="00000000" w:rsidR="00000000" w:rsidRPr="00000000">
        <w:rPr>
          <w:rFonts w:ascii="Times New Roman" w:cs="Times New Roman" w:eastAsia="Times New Roman" w:hAnsi="Times New Roman"/>
          <w:sz w:val="24"/>
          <w:szCs w:val="24"/>
          <w:rtl w:val="0"/>
        </w:rPr>
        <w:t xml:space="preserve">e defined as “sense” and “antisense”, respectively, in relation to the orientation of the TSS for promoter-overlapping elements (n = 266); and were defined as “plus” and “minus”-stranded, respectively, in relation to the chromosome annotation for other elements (n = 1,953). Similarity of the blue distribution to that of the red was tested (one-sided Kolmogorov–Smirnov [K–S] test,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value). </w:t>
      </w:r>
      <w:r w:rsidDel="00000000" w:rsidR="00000000" w:rsidRPr="00000000">
        <w:rPr>
          <w:rtl w:val="0"/>
        </w:rPr>
      </w:r>
    </w:p>
    <w:p w:rsidR="00000000" w:rsidDel="00000000" w:rsidP="00000000" w:rsidRDefault="00000000" w:rsidRPr="00000000" w14:paraId="0000004D">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Including additional sequence context around tested elements </w:t>
      </w:r>
      <w:r w:rsidDel="00000000" w:rsidR="00000000" w:rsidRPr="00000000">
        <w:rPr>
          <w:rFonts w:ascii="Times New Roman" w:cs="Times New Roman" w:eastAsia="Times New Roman" w:hAnsi="Times New Roman"/>
          <w:b w:val="1"/>
          <w:sz w:val="24"/>
          <w:szCs w:val="24"/>
          <w:rtl w:val="0"/>
        </w:rPr>
        <w:t xml:space="preserve">leads to significant differences in the results of MPRAs.</w:t>
      </w:r>
      <w:r w:rsidDel="00000000" w:rsidR="00000000" w:rsidRPr="00000000">
        <w:rPr>
          <w:rtl w:val="0"/>
        </w:rPr>
      </w:r>
    </w:p>
    <w:p w:rsidR="00000000" w:rsidDel="00000000" w:rsidP="00000000" w:rsidRDefault="00000000" w:rsidRPr="00000000" w14:paraId="000000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MPRAs use array-synthesized libraries that are limited in length, typically to less than 200 bp in terms of the assayed sequence. The impact of this length restriction, which is technically rather than biologically motivated, has not been rigorously explored. To evaluate this, we designed 192 bp (“short”), 354 bp (“medium”), and 678 bp (“long”) versions of our candidate enhancer l</w:t>
      </w:r>
      <w:r w:rsidDel="00000000" w:rsidR="00000000" w:rsidRPr="00000000">
        <w:rPr>
          <w:rFonts w:ascii="Times New Roman" w:cs="Times New Roman" w:eastAsia="Times New Roman" w:hAnsi="Times New Roman"/>
          <w:sz w:val="24"/>
          <w:szCs w:val="24"/>
          <w:rtl w:val="0"/>
        </w:rPr>
        <w:t xml:space="preserve">ibrary,  </w:t>
      </w:r>
      <w:r w:rsidDel="00000000" w:rsidR="00000000" w:rsidRPr="00000000">
        <w:rPr>
          <w:rFonts w:ascii="Times New Roman" w:cs="Times New Roman" w:eastAsia="Times New Roman" w:hAnsi="Times New Roman"/>
          <w:sz w:val="24"/>
          <w:szCs w:val="24"/>
          <w:rtl w:val="0"/>
        </w:rPr>
        <w:t xml:space="preserve">centered at the same genomic position, and corresponding to the equivalent 2,236 </w:t>
      </w:r>
      <w:r w:rsidDel="00000000" w:rsidR="00000000" w:rsidRPr="00000000">
        <w:rPr>
          <w:rFonts w:ascii="Times New Roman" w:cs="Times New Roman" w:eastAsia="Times New Roman" w:hAnsi="Times New Roman"/>
          <w:sz w:val="24"/>
          <w:szCs w:val="24"/>
          <w:rtl w:val="0"/>
        </w:rPr>
        <w:t xml:space="preserve">candidate enhancers tested above (</w:t>
      </w:r>
      <w:r w:rsidDel="00000000" w:rsidR="00000000" w:rsidRPr="00000000">
        <w:rPr>
          <w:rFonts w:ascii="Times New Roman" w:cs="Times New Roman" w:eastAsia="Times New Roman" w:hAnsi="Times New Roman"/>
          <w:i w:val="1"/>
          <w:sz w:val="24"/>
          <w:szCs w:val="24"/>
          <w:rtl w:val="0"/>
        </w:rPr>
        <w:t xml:space="preserve">i.e.</w:t>
      </w:r>
      <w:r w:rsidDel="00000000" w:rsidR="00000000" w:rsidRPr="00000000">
        <w:rPr>
          <w:rFonts w:ascii="Times New Roman" w:cs="Times New Roman" w:eastAsia="Times New Roman" w:hAnsi="Times New Roman"/>
          <w:sz w:val="24"/>
          <w:szCs w:val="24"/>
          <w:rtl w:val="0"/>
        </w:rPr>
        <w:t xml:space="preserve">, for longer versions, simply including more flanking sequence from the reference genome;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We also included </w:t>
      </w:r>
      <w:r w:rsidDel="00000000" w:rsidR="00000000" w:rsidRPr="00000000">
        <w:rPr>
          <w:rFonts w:ascii="Times New Roman" w:cs="Times New Roman" w:eastAsia="Times New Roman" w:hAnsi="Times New Roman"/>
          <w:sz w:val="24"/>
          <w:szCs w:val="24"/>
          <w:rtl w:val="0"/>
        </w:rPr>
        <w:t xml:space="preserve">50 high and low-scoring putative elements from Vockley </w:t>
      </w:r>
      <w:r w:rsidDel="00000000" w:rsidR="00000000" w:rsidRPr="00000000">
        <w:rPr>
          <w:rFonts w:ascii="Times New Roman" w:cs="Times New Roman" w:eastAsia="Times New Roman" w:hAnsi="Times New Roman"/>
          <w:i w:val="1"/>
          <w:sz w:val="24"/>
          <w:szCs w:val="24"/>
          <w:rtl w:val="0"/>
        </w:rPr>
        <w:t xml:space="preserve">et al.</w:t>
      </w:r>
      <w:hyperlink r:id="rId48">
        <w:r w:rsidDel="00000000" w:rsidR="00000000" w:rsidRPr="00000000">
          <w:rPr>
            <w:rFonts w:ascii="Times New Roman" w:cs="Times New Roman" w:eastAsia="Times New Roman" w:hAnsi="Times New Roman"/>
            <w:b w:val="0"/>
            <w:i w:val="1"/>
            <w:color w:val="000000"/>
            <w:sz w:val="24"/>
            <w:szCs w:val="24"/>
            <w:u w:val="none"/>
            <w:vertAlign w:val="superscript"/>
            <w:rtl w:val="0"/>
          </w:rPr>
          <w:t xml:space="preserve">12</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short and medium libraries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192 bp versions</w:t>
      </w:r>
      <w:r w:rsidDel="00000000" w:rsidR="00000000" w:rsidRPr="00000000">
        <w:rPr>
          <w:rFonts w:ascii="Times New Roman" w:cs="Times New Roman" w:eastAsia="Times New Roman" w:hAnsi="Times New Roman"/>
          <w:sz w:val="24"/>
          <w:szCs w:val="24"/>
          <w:rtl w:val="0"/>
        </w:rPr>
        <w:t xml:space="preserve"> of these candidate enhancers, which were utilized for the orientation experiments above, were synthesized directly on a microarray; sequencing showed a 100% yield (</w:t>
      </w:r>
      <w:r w:rsidDel="00000000" w:rsidR="00000000" w:rsidRPr="00000000">
        <w:rPr>
          <w:rFonts w:ascii="Times New Roman" w:cs="Times New Roman" w:eastAsia="Times New Roman" w:hAnsi="Times New Roman"/>
          <w:sz w:val="24"/>
          <w:szCs w:val="24"/>
          <w:rtl w:val="0"/>
        </w:rPr>
        <w:t xml:space="preserve">2,336/2,336) and a 3.8-fold </w:t>
      </w:r>
      <w:r w:rsidDel="00000000" w:rsidR="00000000" w:rsidRPr="00000000">
        <w:rPr>
          <w:rFonts w:ascii="Times New Roman" w:cs="Times New Roman" w:eastAsia="Times New Roman" w:hAnsi="Times New Roman"/>
          <w:sz w:val="24"/>
          <w:szCs w:val="24"/>
          <w:rtl w:val="0"/>
        </w:rPr>
        <w:t xml:space="preserve">interquartile range (</w:t>
      </w:r>
      <w:r w:rsidDel="00000000" w:rsidR="00000000" w:rsidRPr="00000000">
        <w:rPr>
          <w:rFonts w:ascii="Times New Roman" w:cs="Times New Roman" w:eastAsia="Times New Roman" w:hAnsi="Times New Roman"/>
          <w:sz w:val="24"/>
          <w:szCs w:val="24"/>
          <w:rtl w:val="0"/>
        </w:rPr>
        <w:t xml:space="preserve">IQR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relative abundance (</w:t>
      </w:r>
      <w:r w:rsidDel="00000000" w:rsidR="00000000" w:rsidRPr="00000000">
        <w:rPr>
          <w:rFonts w:ascii="Times New Roman" w:cs="Times New Roman" w:eastAsia="Times New Roman" w:hAnsi="Times New Roman"/>
          <w:b w:val="1"/>
          <w:sz w:val="24"/>
          <w:szCs w:val="24"/>
          <w:rtl w:val="0"/>
        </w:rPr>
        <w:t xml:space="preserve">Supplemental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w:t>
      </w:r>
      <w:ins w:author="Jason Klein" w:id="35" w:date="2019-12-27T20:51:47Z">
        <w:r w:rsidDel="00000000" w:rsidR="00000000" w:rsidRPr="00000000">
          <w:rPr>
            <w:rFonts w:ascii="Times New Roman" w:cs="Times New Roman" w:eastAsia="Times New Roman" w:hAnsi="Times New Roman"/>
            <w:b w:val="1"/>
            <w:sz w:val="24"/>
            <w:szCs w:val="24"/>
            <w:rtl w:val="0"/>
          </w:rPr>
          <w:t xml:space="preserve">0</w:t>
        </w:r>
      </w:ins>
      <w:del w:author="Jason Klein" w:id="35" w:date="2019-12-27T20:51:47Z">
        <w:r w:rsidDel="00000000" w:rsidR="00000000" w:rsidRPr="00000000">
          <w:rPr>
            <w:rFonts w:ascii="Times New Roman" w:cs="Times New Roman" w:eastAsia="Times New Roman" w:hAnsi="Times New Roman"/>
            <w:b w:val="1"/>
            <w:sz w:val="24"/>
            <w:szCs w:val="24"/>
            <w:rtl w:val="0"/>
          </w:rPr>
          <w:delText xml:space="preserve">1</w:delText>
        </w:r>
      </w:del>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To generate the 354 bp versions, we performed Multiplex Pairwise Assembly (MPA)</w:t>
      </w:r>
      <w:hyperlink r:id="rId4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27</w:t>
        </w:r>
      </w:hyperlink>
      <w:r w:rsidDel="00000000" w:rsidR="00000000" w:rsidRPr="00000000">
        <w:rPr>
          <w:rFonts w:ascii="Times New Roman" w:cs="Times New Roman" w:eastAsia="Times New Roman" w:hAnsi="Times New Roman"/>
          <w:sz w:val="24"/>
          <w:szCs w:val="24"/>
          <w:rtl w:val="0"/>
        </w:rPr>
        <w:t xml:space="preserve"> on overlapping pairs of array-synthesized 192 bp fragments; sequencing showed a 95% yield (2,241/2,336</w:t>
      </w:r>
      <w:r w:rsidDel="00000000" w:rsidR="00000000" w:rsidRPr="00000000">
        <w:rPr>
          <w:rFonts w:ascii="Times New Roman" w:cs="Times New Roman" w:eastAsia="Times New Roman" w:hAnsi="Times New Roman"/>
          <w:sz w:val="24"/>
          <w:szCs w:val="24"/>
          <w:rtl w:val="0"/>
        </w:rPr>
        <w:t xml:space="preserve">) and a </w:t>
      </w:r>
      <w:r w:rsidDel="00000000" w:rsidR="00000000" w:rsidRPr="00000000">
        <w:rPr>
          <w:rFonts w:ascii="Times New Roman" w:cs="Times New Roman" w:eastAsia="Times New Roman" w:hAnsi="Times New Roman"/>
          <w:sz w:val="24"/>
          <w:szCs w:val="24"/>
          <w:rtl w:val="0"/>
        </w:rPr>
        <w:t xml:space="preserve">4.9-fold IQR  (</w:t>
      </w:r>
      <w:r w:rsidDel="00000000" w:rsidR="00000000" w:rsidRPr="00000000">
        <w:rPr>
          <w:rFonts w:ascii="Times New Roman" w:cs="Times New Roman" w:eastAsia="Times New Roman" w:hAnsi="Times New Roman"/>
          <w:b w:val="1"/>
          <w:sz w:val="24"/>
          <w:szCs w:val="24"/>
          <w:rtl w:val="0"/>
        </w:rPr>
        <w:t xml:space="preserve">Supplemental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1</w:t>
      </w:r>
      <w:ins w:author="Jason Klein" w:id="36" w:date="2019-12-27T20:51:50Z">
        <w:r w:rsidDel="00000000" w:rsidR="00000000" w:rsidRPr="00000000">
          <w:rPr>
            <w:rFonts w:ascii="Times New Roman" w:cs="Times New Roman" w:eastAsia="Times New Roman" w:hAnsi="Times New Roman"/>
            <w:b w:val="1"/>
            <w:sz w:val="24"/>
            <w:szCs w:val="24"/>
            <w:rtl w:val="0"/>
          </w:rPr>
          <w:t xml:space="preserve">0</w:t>
        </w:r>
      </w:ins>
      <w:del w:author="Jason Klein" w:id="36" w:date="2019-12-27T20:51:50Z">
        <w:r w:rsidDel="00000000" w:rsidR="00000000" w:rsidRPr="00000000">
          <w:rPr>
            <w:rFonts w:ascii="Times New Roman" w:cs="Times New Roman" w:eastAsia="Times New Roman" w:hAnsi="Times New Roman"/>
            <w:b w:val="1"/>
            <w:sz w:val="24"/>
            <w:szCs w:val="24"/>
            <w:rtl w:val="0"/>
          </w:rPr>
          <w:delText xml:space="preserve">1</w:delText>
        </w:r>
      </w:del>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Finally, to generate the 678 bp versions, we developed a “two-round” version of MPA, which we call Hierarchical Multiplex Pairwise Assembly (HMPA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1</w:t>
      </w:r>
      <w:ins w:author="Jason Klein" w:id="37" w:date="2019-12-27T20:51:58Z">
        <w:r w:rsidDel="00000000" w:rsidR="00000000" w:rsidRPr="00000000">
          <w:rPr>
            <w:rFonts w:ascii="Times New Roman" w:cs="Times New Roman" w:eastAsia="Times New Roman" w:hAnsi="Times New Roman"/>
            <w:b w:val="1"/>
            <w:sz w:val="24"/>
            <w:szCs w:val="24"/>
            <w:rtl w:val="0"/>
          </w:rPr>
          <w:t xml:space="preserve">0</w:t>
        </w:r>
      </w:ins>
      <w:del w:author="Jason Klein" w:id="37" w:date="2019-12-27T20:51:58Z">
        <w:r w:rsidDel="00000000" w:rsidR="00000000" w:rsidRPr="00000000">
          <w:rPr>
            <w:rFonts w:ascii="Times New Roman" w:cs="Times New Roman" w:eastAsia="Times New Roman" w:hAnsi="Times New Roman"/>
            <w:b w:val="1"/>
            <w:sz w:val="24"/>
            <w:szCs w:val="24"/>
            <w:rtl w:val="0"/>
          </w:rPr>
          <w:delText xml:space="preserve">1</w:delText>
        </w:r>
      </w:del>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1</w:t>
      </w:r>
      <w:ins w:author="Jason Klein" w:id="38" w:date="2019-12-27T20:52:02Z">
        <w:r w:rsidDel="00000000" w:rsidR="00000000" w:rsidRPr="00000000">
          <w:rPr>
            <w:rFonts w:ascii="Times New Roman" w:cs="Times New Roman" w:eastAsia="Times New Roman" w:hAnsi="Times New Roman"/>
            <w:b w:val="1"/>
            <w:sz w:val="24"/>
            <w:szCs w:val="24"/>
            <w:rtl w:val="0"/>
          </w:rPr>
          <w:t xml:space="preserve">1</w:t>
        </w:r>
      </w:ins>
      <w:del w:author="Jason Klein" w:id="38" w:date="2019-12-27T20:52:02Z">
        <w:r w:rsidDel="00000000" w:rsidR="00000000" w:rsidRPr="00000000">
          <w:rPr>
            <w:rFonts w:ascii="Times New Roman" w:cs="Times New Roman" w:eastAsia="Times New Roman" w:hAnsi="Times New Roman"/>
            <w:b w:val="1"/>
            <w:sz w:val="24"/>
            <w:szCs w:val="24"/>
            <w:rtl w:val="0"/>
          </w:rPr>
          <w:delText xml:space="preserve">2</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HMPA</w:t>
      </w:r>
      <w:r w:rsidDel="00000000" w:rsidR="00000000" w:rsidRPr="00000000">
        <w:rPr>
          <w:rFonts w:ascii="Times New Roman" w:cs="Times New Roman" w:eastAsia="Times New Roman" w:hAnsi="Times New Roman"/>
          <w:sz w:val="24"/>
          <w:szCs w:val="24"/>
          <w:rtl w:val="0"/>
        </w:rPr>
        <w:t xml:space="preserve"> of overlapping pairs of array-synthesized 192 bp fragments yielded overlapping pairs of 354 bp fragments, which were further assembled to generate 678 bp fragments. These 678 bp fragments had an 84% yield (1,887/2,236) and 27.9-fold IQR (</w:t>
      </w: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We verified a subset of our long enhancers with PacBio sequencing (</w:t>
      </w: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b w:val="1"/>
          <w:sz w:val="24"/>
          <w:szCs w:val="24"/>
          <w:rtl w:val="0"/>
        </w:rPr>
        <w:t xml:space="preserve">C-D</w:t>
      </w:r>
      <w:r w:rsidDel="00000000" w:rsidR="00000000" w:rsidRPr="00000000">
        <w:rPr>
          <w:rFonts w:ascii="Times New Roman" w:cs="Times New Roman" w:eastAsia="Times New Roman" w:hAnsi="Times New Roman"/>
          <w:sz w:val="24"/>
          <w:szCs w:val="24"/>
          <w:rtl w:val="0"/>
        </w:rPr>
        <w:t xml:space="preserve">; chimera rate of 16.5% ).</w:t>
      </w:r>
    </w:p>
    <w:p w:rsidR="00000000" w:rsidDel="00000000" w:rsidP="00000000" w:rsidRDefault="00000000" w:rsidRPr="00000000" w14:paraId="0000005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We cloned all three libraries into the pGL4 </w:t>
      </w:r>
      <w:r w:rsidDel="00000000" w:rsidR="00000000" w:rsidRPr="00000000">
        <w:rPr>
          <w:rFonts w:ascii="Times New Roman" w:cs="Times New Roman" w:eastAsia="Times New Roman" w:hAnsi="Times New Roman"/>
          <w:sz w:val="24"/>
          <w:szCs w:val="24"/>
          <w:rtl w:val="0"/>
        </w:rPr>
        <w:t xml:space="preserve">vector</w:t>
      </w:r>
      <w:r w:rsidDel="00000000" w:rsidR="00000000" w:rsidRPr="00000000">
        <w:rPr>
          <w:rFonts w:ascii="Times New Roman" w:cs="Times New Roman" w:eastAsia="Times New Roman" w:hAnsi="Times New Roman"/>
          <w:sz w:val="24"/>
          <w:szCs w:val="24"/>
          <w:rtl w:val="0"/>
        </w:rPr>
        <w:t xml:space="preserve">, pooled them together, and transfected this pool in quadruplicate to HepG2 cells (</w:t>
      </w:r>
      <w:r w:rsidDel="00000000" w:rsidR="00000000" w:rsidRPr="00000000">
        <w:rPr>
          <w:rFonts w:ascii="Times New Roman" w:cs="Times New Roman" w:eastAsia="Times New Roman" w:hAnsi="Times New Roman"/>
          <w:b w:val="1"/>
          <w:sz w:val="24"/>
          <w:szCs w:val="24"/>
          <w:rtl w:val="0"/>
        </w:rPr>
        <w:t xml:space="preserve">Figure 5A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sequenced barcodes in RNA and DNA and calculated </w:t>
      </w:r>
      <w:r w:rsidDel="00000000" w:rsidR="00000000" w:rsidRPr="00000000">
        <w:rPr>
          <w:rFonts w:ascii="Times New Roman" w:cs="Times New Roman" w:eastAsia="Times New Roman" w:hAnsi="Times New Roman"/>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scores as </w:t>
      </w:r>
      <w:r w:rsidDel="00000000" w:rsidR="00000000" w:rsidRPr="00000000">
        <w:rPr>
          <w:rFonts w:ascii="Times New Roman" w:cs="Times New Roman" w:eastAsia="Times New Roman" w:hAnsi="Times New Roman"/>
          <w:sz w:val="24"/>
          <w:szCs w:val="24"/>
          <w:rtl w:val="0"/>
        </w:rPr>
        <w:t xml:space="preserve">above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equiring each element to be detected with at least 10 unique barcodes</w:t>
      </w:r>
      <w:r w:rsidDel="00000000" w:rsidR="00000000" w:rsidRPr="00000000">
        <w:rPr>
          <w:rFonts w:ascii="Times New Roman" w:cs="Times New Roman" w:eastAsia="Times New Roman" w:hAnsi="Times New Roman"/>
          <w:sz w:val="24"/>
          <w:szCs w:val="24"/>
          <w:rtl w:val="0"/>
        </w:rPr>
        <w:t xml:space="preserve">, there were </w:t>
      </w:r>
      <w:r w:rsidDel="00000000" w:rsidR="00000000" w:rsidRPr="00000000">
        <w:rPr>
          <w:rFonts w:ascii="Times New Roman" w:cs="Times New Roman" w:eastAsia="Times New Roman" w:hAnsi="Times New Roman"/>
          <w:sz w:val="24"/>
          <w:szCs w:val="24"/>
          <w:rtl w:val="0"/>
        </w:rPr>
        <w:t xml:space="preserve">2,109 candidate enhancers tested at both short and medium lengths, 658 tested at both medium and long lengths, </w:t>
      </w:r>
      <w:del w:author="Jason Klein" w:id="39" w:date="2019-12-27T22:16:17Z">
        <w:r w:rsidDel="00000000" w:rsidR="00000000" w:rsidRPr="00000000">
          <w:rPr>
            <w:rFonts w:ascii="Times New Roman" w:cs="Times New Roman" w:eastAsia="Times New Roman" w:hAnsi="Times New Roman"/>
            <w:sz w:val="24"/>
            <w:szCs w:val="24"/>
            <w:rtl w:val="0"/>
          </w:rPr>
          <w:delText xml:space="preserve">and </w:delText>
        </w:r>
      </w:del>
      <w:r w:rsidDel="00000000" w:rsidR="00000000" w:rsidRPr="00000000">
        <w:rPr>
          <w:rFonts w:ascii="Times New Roman" w:cs="Times New Roman" w:eastAsia="Times New Roman" w:hAnsi="Times New Roman"/>
          <w:sz w:val="24"/>
          <w:szCs w:val="24"/>
          <w:rtl w:val="0"/>
        </w:rPr>
        <w:t xml:space="preserve">670 tested at both short and long lengths</w:t>
      </w:r>
      <w:ins w:author="Jason Klein" w:id="40" w:date="2019-12-27T22:16:25Z">
        <w:r w:rsidDel="00000000" w:rsidR="00000000" w:rsidRPr="00000000">
          <w:rPr>
            <w:rFonts w:ascii="Times New Roman" w:cs="Times New Roman" w:eastAsia="Times New Roman" w:hAnsi="Times New Roman"/>
            <w:sz w:val="24"/>
            <w:szCs w:val="24"/>
            <w:rtl w:val="0"/>
          </w:rPr>
          <w:t xml:space="preserve">, and 651 tested at all three lengths</w:t>
        </w:r>
      </w:ins>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median number of barcode counts per element was greater than 100 </w:t>
      </w:r>
      <w:r w:rsidDel="00000000" w:rsidR="00000000" w:rsidRPr="00000000">
        <w:rPr>
          <w:rFonts w:ascii="Times New Roman" w:cs="Times New Roman" w:eastAsia="Times New Roman" w:hAnsi="Times New Roman"/>
          <w:sz w:val="24"/>
          <w:szCs w:val="24"/>
          <w:rtl w:val="0"/>
        </w:rPr>
        <w:t xml:space="preserve">for all replicates (</w:t>
      </w:r>
      <w:r w:rsidDel="00000000" w:rsidR="00000000" w:rsidRPr="00000000">
        <w:rPr>
          <w:rFonts w:ascii="Times New Roman" w:cs="Times New Roman" w:eastAsia="Times New Roman" w:hAnsi="Times New Roman"/>
          <w:b w:val="1"/>
          <w:sz w:val="24"/>
          <w:szCs w:val="24"/>
          <w:rtl w:val="0"/>
        </w:rPr>
        <w:t xml:space="preserve">Supplemental Figure 1</w:t>
      </w:r>
      <w:ins w:author="Jason Klein" w:id="41" w:date="2019-12-27T20:52:54Z">
        <w:r w:rsidDel="00000000" w:rsidR="00000000" w:rsidRPr="00000000">
          <w:rPr>
            <w:rFonts w:ascii="Times New Roman" w:cs="Times New Roman" w:eastAsia="Times New Roman" w:hAnsi="Times New Roman"/>
            <w:b w:val="1"/>
            <w:sz w:val="24"/>
            <w:szCs w:val="24"/>
            <w:rtl w:val="0"/>
          </w:rPr>
          <w:t xml:space="preserve">2</w:t>
        </w:r>
      </w:ins>
      <w:del w:author="Jason Klein" w:id="41" w:date="2019-12-27T20:52:54Z">
        <w:r w:rsidDel="00000000" w:rsidR="00000000" w:rsidRPr="00000000">
          <w:rPr>
            <w:rFonts w:ascii="Times New Roman" w:cs="Times New Roman" w:eastAsia="Times New Roman" w:hAnsi="Times New Roman"/>
            <w:b w:val="1"/>
            <w:sz w:val="24"/>
            <w:szCs w:val="24"/>
            <w:rtl w:val="0"/>
          </w:rPr>
          <w:delText xml:space="preserve">3</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Technical </w:t>
      </w:r>
      <w:r w:rsidDel="00000000" w:rsidR="00000000" w:rsidRPr="00000000">
        <w:rPr>
          <w:rFonts w:ascii="Times New Roman" w:cs="Times New Roman" w:eastAsia="Times New Roman" w:hAnsi="Times New Roman"/>
          <w:sz w:val="24"/>
          <w:szCs w:val="24"/>
          <w:rtl w:val="0"/>
        </w:rPr>
        <w:t xml:space="preserve">replicates within any given length class were highly reproducible, albeit modestly less so for long elements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mean Pearson’s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0.</w:t>
      </w:r>
      <w:r w:rsidDel="00000000" w:rsidR="00000000" w:rsidRPr="00000000">
        <w:rPr>
          <w:rFonts w:ascii="Times New Roman" w:cs="Times New Roman" w:eastAsia="Times New Roman" w:hAnsi="Times New Roman"/>
          <w:sz w:val="24"/>
          <w:szCs w:val="24"/>
          <w:rtl w:val="0"/>
        </w:rPr>
        <w:t xml:space="preserve">94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5B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1</w:t>
      </w:r>
      <w:ins w:author="Jason Klein" w:id="42" w:date="2019-12-27T20:53:08Z">
        <w:r w:rsidDel="00000000" w:rsidR="00000000" w:rsidRPr="00000000">
          <w:rPr>
            <w:rFonts w:ascii="Times New Roman" w:cs="Times New Roman" w:eastAsia="Times New Roman" w:hAnsi="Times New Roman"/>
            <w:b w:val="1"/>
            <w:sz w:val="24"/>
            <w:szCs w:val="24"/>
            <w:rtl w:val="0"/>
          </w:rPr>
          <w:t xml:space="preserve">3</w:t>
        </w:r>
      </w:ins>
      <w:del w:author="Jason Klein" w:id="42" w:date="2019-12-27T20:53:08Z">
        <w:r w:rsidDel="00000000" w:rsidR="00000000" w:rsidRPr="00000000">
          <w:rPr>
            <w:rFonts w:ascii="Times New Roman" w:cs="Times New Roman" w:eastAsia="Times New Roman" w:hAnsi="Times New Roman"/>
            <w:b w:val="1"/>
            <w:sz w:val="24"/>
            <w:szCs w:val="24"/>
            <w:rtl w:val="0"/>
          </w:rPr>
          <w:delText xml:space="preserve">4</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However, there was substantially less agreement for the same candidate enhancers tested at different lengths, with correlations appearing to decrease as a function of the length discrepancy between tested elements (</w:t>
      </w:r>
      <w:r w:rsidDel="00000000" w:rsidR="00000000" w:rsidRPr="00000000">
        <w:rPr>
          <w:rFonts w:ascii="Times New Roman" w:cs="Times New Roman" w:eastAsia="Times New Roman" w:hAnsi="Times New Roman"/>
          <w:sz w:val="24"/>
          <w:szCs w:val="24"/>
          <w:rtl w:val="0"/>
        </w:rPr>
        <w:t xml:space="preserve">short vs. medium, mean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 0.</w:t>
      </w:r>
      <w:r w:rsidDel="00000000" w:rsidR="00000000" w:rsidRPr="00000000">
        <w:rPr>
          <w:rFonts w:ascii="Times New Roman" w:cs="Times New Roman" w:eastAsia="Times New Roman" w:hAnsi="Times New Roman"/>
          <w:sz w:val="24"/>
          <w:szCs w:val="24"/>
          <w:rtl w:val="0"/>
        </w:rPr>
        <w:t xml:space="preserve">78</w:t>
      </w:r>
      <w:r w:rsidDel="00000000" w:rsidR="00000000" w:rsidRPr="00000000">
        <w:rPr>
          <w:rFonts w:ascii="Times New Roman" w:cs="Times New Roman" w:eastAsia="Times New Roman" w:hAnsi="Times New Roman"/>
          <w:sz w:val="24"/>
          <w:szCs w:val="24"/>
          <w:rtl w:val="0"/>
        </w:rPr>
        <w:t xml:space="preserve">; medium vs. long, </w:t>
      </w:r>
      <w:r w:rsidDel="00000000" w:rsidR="00000000" w:rsidRPr="00000000">
        <w:rPr>
          <w:rFonts w:ascii="Times New Roman" w:cs="Times New Roman" w:eastAsia="Times New Roman" w:hAnsi="Times New Roman"/>
          <w:sz w:val="24"/>
          <w:szCs w:val="24"/>
          <w:rtl w:val="0"/>
        </w:rPr>
        <w:t xml:space="preserve">mean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 0.67; short vs. long, </w:t>
      </w:r>
      <w:r w:rsidDel="00000000" w:rsidR="00000000" w:rsidRPr="00000000">
        <w:rPr>
          <w:rFonts w:ascii="Times New Roman" w:cs="Times New Roman" w:eastAsia="Times New Roman" w:hAnsi="Times New Roman"/>
          <w:sz w:val="24"/>
          <w:szCs w:val="24"/>
          <w:rtl w:val="0"/>
        </w:rPr>
        <w:t xml:space="preserve">mean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 0.53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5B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Finally, we observed that the positive control sequences were </w:t>
      </w:r>
      <w:r w:rsidDel="00000000" w:rsidR="00000000" w:rsidRPr="00000000">
        <w:rPr>
          <w:rFonts w:ascii="Times New Roman" w:cs="Times New Roman" w:eastAsia="Times New Roman" w:hAnsi="Times New Roman"/>
          <w:sz w:val="24"/>
          <w:szCs w:val="24"/>
          <w:rtl w:val="0"/>
        </w:rPr>
        <w:t xml:space="preserve">significantly more active </w:t>
      </w:r>
      <w:r w:rsidDel="00000000" w:rsidR="00000000" w:rsidRPr="00000000">
        <w:rPr>
          <w:rFonts w:ascii="Times New Roman" w:cs="Times New Roman" w:eastAsia="Times New Roman" w:hAnsi="Times New Roman"/>
          <w:sz w:val="24"/>
          <w:szCs w:val="24"/>
          <w:rtl w:val="0"/>
        </w:rPr>
        <w:t xml:space="preserve">than the negative controls when tested as either </w:t>
      </w:r>
      <w:r w:rsidDel="00000000" w:rsidR="00000000" w:rsidRPr="00000000">
        <w:rPr>
          <w:rFonts w:ascii="Times New Roman" w:cs="Times New Roman" w:eastAsia="Times New Roman" w:hAnsi="Times New Roman"/>
          <w:sz w:val="24"/>
          <w:szCs w:val="24"/>
          <w:rtl w:val="0"/>
        </w:rPr>
        <w:t xml:space="preserve">192 bp or 354 bp fragments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0.01, Wilcoxon sign-rank test; </w:t>
      </w:r>
      <w:r w:rsidDel="00000000" w:rsidR="00000000" w:rsidRPr="00000000">
        <w:rPr>
          <w:rFonts w:ascii="Times New Roman" w:cs="Times New Roman" w:eastAsia="Times New Roman" w:hAnsi="Times New Roman"/>
          <w:b w:val="1"/>
          <w:sz w:val="24"/>
          <w:szCs w:val="24"/>
          <w:rtl w:val="0"/>
        </w:rPr>
        <w:t xml:space="preserve">Figure 5D</w:t>
      </w:r>
      <w:r w:rsidDel="00000000" w:rsidR="00000000" w:rsidRPr="00000000">
        <w:rPr>
          <w:rFonts w:ascii="Times New Roman" w:cs="Times New Roman" w:eastAsia="Times New Roman" w:hAnsi="Times New Roman"/>
          <w:sz w:val="24"/>
          <w:szCs w:val="24"/>
          <w:rtl w:val="0"/>
        </w:rPr>
        <w:t xml:space="preserve">; of note, the positive controls were only included in the short and medium libraries, such that equivalent comparisons for the long libraries cannot be performed). </w:t>
      </w:r>
      <w:commentRangeStart w:id="11"/>
      <w:commentRangeStart w:id="12"/>
      <w:r w:rsidDel="00000000" w:rsidR="00000000" w:rsidRPr="00000000">
        <w:rPr>
          <w:rFonts w:ascii="Times New Roman" w:cs="Times New Roman" w:eastAsia="Times New Roman" w:hAnsi="Times New Roman"/>
          <w:color w:val="ff0000"/>
          <w:sz w:val="24"/>
          <w:szCs w:val="24"/>
          <w:rtl w:val="0"/>
        </w:rPr>
        <w:t xml:space="preserve">We chose 5 differentially active long enhancers, their mid-length version, and deletions missing the middle </w:t>
      </w:r>
      <w:ins w:author="Jason Klein" w:id="43" w:date="2019-12-26T19:23:35Z">
        <w:r w:rsidDel="00000000" w:rsidR="00000000" w:rsidRPr="00000000">
          <w:rPr>
            <w:rFonts w:ascii="Times New Roman" w:cs="Times New Roman" w:eastAsia="Times New Roman" w:hAnsi="Times New Roman"/>
            <w:color w:val="ff0000"/>
            <w:sz w:val="24"/>
            <w:szCs w:val="24"/>
            <w:rtl w:val="0"/>
          </w:rPr>
          <w:t xml:space="preserve">192bp </w:t>
        </w:r>
      </w:ins>
      <w:r w:rsidDel="00000000" w:rsidR="00000000" w:rsidRPr="00000000">
        <w:rPr>
          <w:rFonts w:ascii="Times New Roman" w:cs="Times New Roman" w:eastAsia="Times New Roman" w:hAnsi="Times New Roman"/>
          <w:color w:val="ff0000"/>
          <w:sz w:val="24"/>
          <w:szCs w:val="24"/>
          <w:rtl w:val="0"/>
        </w:rPr>
        <w:t xml:space="preserve">to test in </w:t>
      </w:r>
      <w:ins w:author="Nadav Ahituv" w:id="44" w:date="2020-01-06T07:01:58Z">
        <w:r w:rsidDel="00000000" w:rsidR="00000000" w:rsidRPr="00000000">
          <w:rPr>
            <w:rFonts w:ascii="Times New Roman" w:cs="Times New Roman" w:eastAsia="Times New Roman" w:hAnsi="Times New Roman"/>
            <w:color w:val="ff0000"/>
            <w:sz w:val="24"/>
            <w:szCs w:val="24"/>
            <w:rtl w:val="0"/>
          </w:rPr>
          <w:t xml:space="preserve">individual</w:t>
        </w:r>
        <w:r w:rsidDel="00000000" w:rsidR="00000000" w:rsidRPr="00000000">
          <w:rPr>
            <w:rFonts w:ascii="Times New Roman" w:cs="Times New Roman" w:eastAsia="Times New Roman" w:hAnsi="Times New Roman"/>
            <w:color w:val="ff0000"/>
            <w:sz w:val="24"/>
            <w:szCs w:val="24"/>
            <w:rtl w:val="0"/>
          </w:rPr>
          <w:t xml:space="preserve"> </w:t>
        </w:r>
      </w:ins>
      <w:r w:rsidDel="00000000" w:rsidR="00000000" w:rsidRPr="00000000">
        <w:rPr>
          <w:rFonts w:ascii="Times New Roman" w:cs="Times New Roman" w:eastAsia="Times New Roman" w:hAnsi="Times New Roman"/>
          <w:color w:val="ff0000"/>
          <w:sz w:val="24"/>
          <w:szCs w:val="24"/>
          <w:rtl w:val="0"/>
        </w:rPr>
        <w:t xml:space="preserve">luciferase assays, and found that three enhancers with luciferase activity were all concordant with MPRA results (</w:t>
      </w:r>
      <w:r w:rsidDel="00000000" w:rsidR="00000000" w:rsidRPr="00000000">
        <w:rPr>
          <w:rFonts w:ascii="Times New Roman" w:cs="Times New Roman" w:eastAsia="Times New Roman" w:hAnsi="Times New Roman"/>
          <w:b w:val="1"/>
          <w:color w:val="ff0000"/>
          <w:sz w:val="24"/>
          <w:szCs w:val="24"/>
          <w:rtl w:val="0"/>
          <w:rPrChange w:author="Jason Klein" w:id="45" w:date="2019-12-27T20:53:28Z">
            <w:rPr>
              <w:rFonts w:ascii="Times New Roman" w:cs="Times New Roman" w:eastAsia="Times New Roman" w:hAnsi="Times New Roman"/>
              <w:color w:val="ff0000"/>
              <w:sz w:val="24"/>
              <w:szCs w:val="24"/>
            </w:rPr>
          </w:rPrChange>
        </w:rPr>
        <w:t xml:space="preserve">Supplemental Figure 16</w:t>
      </w:r>
      <w:r w:rsidDel="00000000" w:rsidR="00000000" w:rsidRPr="00000000">
        <w:rPr>
          <w:rFonts w:ascii="Times New Roman" w:cs="Times New Roman" w:eastAsia="Times New Roman" w:hAnsi="Times New Roman"/>
          <w:color w:val="ff0000"/>
          <w:sz w:val="24"/>
          <w:szCs w:val="24"/>
          <w:rtl w:val="0"/>
        </w:rPr>
        <w:t xml:space="preserve">). All three of these enhancers lost their activity when the middle third of the element was deleted. We also tested 5 enhancers without differential activity in the MPRA, some of which showed differential activity in luciferase. </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35600"/>
            <wp:effectExtent b="0" l="0" r="0" t="0"/>
            <wp:docPr id="1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Including additional sequence context around tested elements leads to significant differences in the results of MPRAs. A)</w:t>
      </w:r>
      <w:r w:rsidDel="00000000" w:rsidR="00000000" w:rsidRPr="00000000">
        <w:rPr>
          <w:rFonts w:ascii="Times New Roman" w:cs="Times New Roman" w:eastAsia="Times New Roman" w:hAnsi="Times New Roman"/>
          <w:sz w:val="24"/>
          <w:szCs w:val="24"/>
          <w:rtl w:val="0"/>
        </w:rPr>
        <w:t xml:space="preserve"> Experimental schematic. 192 bp, 354 bp, and 678 bp libraries were synthesized, assembled, and cloned into the pGL4 backbone. These were pooled and transfected into HepG2 cells in </w:t>
      </w:r>
      <w:r w:rsidDel="00000000" w:rsidR="00000000" w:rsidRPr="00000000">
        <w:rPr>
          <w:rFonts w:ascii="Times New Roman" w:cs="Times New Roman" w:eastAsia="Times New Roman" w:hAnsi="Times New Roman"/>
          <w:sz w:val="24"/>
          <w:szCs w:val="24"/>
          <w:rtl w:val="0"/>
        </w:rPr>
        <w:t xml:space="preserve">quadruplicate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Beeswarm plot of the Pearson correlation values </w:t>
      </w:r>
      <w:r w:rsidDel="00000000" w:rsidR="00000000" w:rsidRPr="00000000">
        <w:rPr>
          <w:rFonts w:ascii="Times New Roman" w:cs="Times New Roman" w:eastAsia="Times New Roman" w:hAnsi="Times New Roman"/>
          <w:sz w:val="24"/>
          <w:szCs w:val="24"/>
          <w:rtl w:val="0"/>
        </w:rPr>
        <w:t xml:space="preserve">corresponding to each of the six possible pairwise comparisons among the four replicates. The correlations are computed between observed enhancer activity values for elements measured in each of the three possible size classes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Scatter plots of the average activity score of each element, comparing short vs. medium, medium vs. long, and short vs. long versions of each element.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Violin plot displaying the distribution of average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(RNA/DNA) ratios for short, medium, and long versions of the elements tested, a</w:t>
      </w:r>
      <w:r w:rsidDel="00000000" w:rsidR="00000000" w:rsidRPr="00000000">
        <w:rPr>
          <w:rFonts w:ascii="Times New Roman" w:cs="Times New Roman" w:eastAsia="Times New Roman" w:hAnsi="Times New Roman"/>
          <w:sz w:val="24"/>
          <w:szCs w:val="24"/>
          <w:rtl w:val="0"/>
        </w:rPr>
        <w:t xml:space="preserve">s well as for positive and negative controls at short and medium lengths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trained lasso regression models to predict activities using features which were re-computed for each of the three size classes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Figure 6A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Figure 1</w:t>
      </w:r>
      <w:ins w:author="Jason Klein" w:id="46" w:date="2019-12-27T20:54:15Z">
        <w:r w:rsidDel="00000000" w:rsidR="00000000" w:rsidRPr="00000000">
          <w:rPr>
            <w:rFonts w:ascii="Times New Roman" w:cs="Times New Roman" w:eastAsia="Times New Roman" w:hAnsi="Times New Roman"/>
            <w:b w:val="1"/>
            <w:sz w:val="24"/>
            <w:szCs w:val="24"/>
            <w:rtl w:val="0"/>
          </w:rPr>
          <w:t xml:space="preserve">4</w:t>
        </w:r>
      </w:ins>
      <w:del w:author="Jason Klein" w:id="46" w:date="2019-12-27T20:54:15Z">
        <w:r w:rsidDel="00000000" w:rsidR="00000000" w:rsidRPr="00000000">
          <w:rPr>
            <w:rFonts w:ascii="Times New Roman" w:cs="Times New Roman" w:eastAsia="Times New Roman" w:hAnsi="Times New Roman"/>
            <w:b w:val="1"/>
            <w:sz w:val="24"/>
            <w:szCs w:val="24"/>
            <w:rtl w:val="0"/>
          </w:rPr>
          <w:delText xml:space="preserve">5</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Supplemental Table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lower performance of the model for long element library is possibly consequent to its fewer sequences, lower technical reproducibility</w:t>
      </w:r>
      <w:r w:rsidDel="00000000" w:rsidR="00000000" w:rsidRPr="00000000">
        <w:rPr>
          <w:rFonts w:ascii="Times New Roman" w:cs="Times New Roman" w:eastAsia="Times New Roman" w:hAnsi="Times New Roman"/>
          <w:sz w:val="24"/>
          <w:szCs w:val="24"/>
          <w:rtl w:val="0"/>
        </w:rPr>
        <w:t xml:space="preserve">, or an increase in the effect of non-linear interactions between features that reduce predictive performance. Known predictors of enhancer activity were consistently present in the top coefficients, although their relative rankings differed depending on the size class being examined (</w:t>
      </w:r>
      <w:ins w:author="Jason Klein" w:id="47" w:date="2019-12-27T20:55:51Z">
        <w:r w:rsidDel="00000000" w:rsidR="00000000" w:rsidRPr="00000000">
          <w:rPr>
            <w:rFonts w:ascii="Times New Roman" w:cs="Times New Roman" w:eastAsia="Times New Roman" w:hAnsi="Times New Roman"/>
            <w:sz w:val="24"/>
            <w:szCs w:val="24"/>
            <w:rtl w:val="0"/>
          </w:rPr>
          <w:t xml:space="preserve">Supplemental Figure 14C</w:t>
        </w:r>
      </w:ins>
      <w:del w:author="Jason Klein" w:id="47" w:date="2019-12-27T20:55:51Z">
        <w:r w:rsidDel="00000000" w:rsidR="00000000" w:rsidRPr="00000000">
          <w:rPr>
            <w:rFonts w:ascii="Times New Roman" w:cs="Times New Roman" w:eastAsia="Times New Roman" w:hAnsi="Times New Roman"/>
            <w:b w:val="1"/>
            <w:sz w:val="24"/>
            <w:szCs w:val="24"/>
            <w:rtl w:val="0"/>
          </w:rPr>
          <w:delText xml:space="preserve">Figure 6B</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Next, we sought to explicitly model how </w:t>
      </w:r>
      <w:r w:rsidDel="00000000" w:rsidR="00000000" w:rsidRPr="00000000">
        <w:rPr>
          <w:rFonts w:ascii="Times New Roman" w:cs="Times New Roman" w:eastAsia="Times New Roman" w:hAnsi="Times New Roman"/>
          <w:i w:val="1"/>
          <w:sz w:val="24"/>
          <w:szCs w:val="24"/>
          <w:rtl w:val="0"/>
        </w:rPr>
        <w:t xml:space="preserve">differences</w:t>
      </w:r>
      <w:r w:rsidDel="00000000" w:rsidR="00000000" w:rsidRPr="00000000">
        <w:rPr>
          <w:rFonts w:ascii="Times New Roman" w:cs="Times New Roman" w:eastAsia="Times New Roman" w:hAnsi="Times New Roman"/>
          <w:sz w:val="24"/>
          <w:szCs w:val="24"/>
          <w:rtl w:val="0"/>
        </w:rPr>
        <w:t xml:space="preserve"> in predicted factor binding might explain </w:t>
      </w:r>
      <w:r w:rsidDel="00000000" w:rsidR="00000000" w:rsidRPr="00000000">
        <w:rPr>
          <w:rFonts w:ascii="Times New Roman" w:cs="Times New Roman" w:eastAsia="Times New Roman" w:hAnsi="Times New Roman"/>
          <w:i w:val="1"/>
          <w:sz w:val="24"/>
          <w:szCs w:val="24"/>
          <w:rtl w:val="0"/>
        </w:rPr>
        <w:t xml:space="preserve">differences</w:t>
      </w:r>
      <w:r w:rsidDel="00000000" w:rsidR="00000000" w:rsidRPr="00000000">
        <w:rPr>
          <w:rFonts w:ascii="Gungsuh" w:cs="Gungsuh" w:eastAsia="Gungsuh" w:hAnsi="Gungsuh"/>
          <w:sz w:val="24"/>
          <w:szCs w:val="24"/>
          <w:rtl w:val="0"/>
        </w:rPr>
        <w:t xml:space="preserve"> in enhancer activity, as measured by different pairs of size classes. For example, in attempting to explain observed activity differences in long vs. short elements, we computed a set of features as the differences in predicted binding, or measured ChIP-seq signal, between the long element and corresponding short element (e.g., ∆ARID3A = </w:t>
      </w:r>
      <w:r w:rsidDel="00000000" w:rsidR="00000000" w:rsidRPr="00000000">
        <w:rPr>
          <w:rFonts w:ascii="Times New Roman" w:cs="Times New Roman" w:eastAsia="Times New Roman" w:hAnsi="Times New Roman"/>
          <w:sz w:val="24"/>
          <w:szCs w:val="24"/>
          <w:rtl w:val="0"/>
        </w:rPr>
        <w:t xml:space="preserve">ARID3A</w:t>
      </w:r>
      <w:r w:rsidDel="00000000" w:rsidR="00000000" w:rsidRPr="00000000">
        <w:rPr>
          <w:rFonts w:ascii="Times New Roman" w:cs="Times New Roman" w:eastAsia="Times New Roman" w:hAnsi="Times New Roman"/>
          <w:sz w:val="24"/>
          <w:szCs w:val="24"/>
          <w:vertAlign w:val="subscript"/>
          <w:rtl w:val="0"/>
        </w:rPr>
        <w:t xml:space="preserve">long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ARID3A</w:t>
      </w:r>
      <w:r w:rsidDel="00000000" w:rsidR="00000000" w:rsidRPr="00000000">
        <w:rPr>
          <w:rFonts w:ascii="Times New Roman" w:cs="Times New Roman" w:eastAsia="Times New Roman" w:hAnsi="Times New Roman"/>
          <w:sz w:val="24"/>
          <w:szCs w:val="24"/>
          <w:vertAlign w:val="subscript"/>
          <w:rtl w:val="0"/>
        </w:rPr>
        <w:t xml:space="preserve">short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Many of the top features originated from sequence-based differences in predicted binding in the extra genomic context surrounding the core element.</w:t>
      </w:r>
      <w:r w:rsidDel="00000000" w:rsidR="00000000" w:rsidRPr="00000000">
        <w:rPr>
          <w:rFonts w:ascii="Times New Roman" w:cs="Times New Roman" w:eastAsia="Times New Roman" w:hAnsi="Times New Roman"/>
          <w:sz w:val="24"/>
          <w:szCs w:val="24"/>
          <w:rtl w:val="0"/>
        </w:rPr>
        <w:t xml:space="preserve"> Features consistently observed to explain activity differences in longer elements include </w:t>
      </w:r>
      <w:r w:rsidDel="00000000" w:rsidR="00000000" w:rsidRPr="00000000">
        <w:rPr>
          <w:rFonts w:ascii="Times New Roman" w:cs="Times New Roman" w:eastAsia="Times New Roman" w:hAnsi="Times New Roman"/>
          <w:sz w:val="24"/>
          <w:szCs w:val="24"/>
          <w:rtl w:val="0"/>
        </w:rPr>
        <w:t xml:space="preserve">RPC155</w:t>
      </w:r>
      <w:r w:rsidDel="00000000" w:rsidR="00000000" w:rsidRPr="00000000">
        <w:rPr>
          <w:rFonts w:ascii="Times New Roman" w:cs="Times New Roman" w:eastAsia="Times New Roman" w:hAnsi="Times New Roman"/>
          <w:sz w:val="24"/>
          <w:szCs w:val="24"/>
          <w:rtl w:val="0"/>
        </w:rPr>
        <w:t xml:space="preserve">, the catalytic core and largest component of RNA polymerase III; </w:t>
      </w:r>
      <w:r w:rsidDel="00000000" w:rsidR="00000000" w:rsidRPr="00000000">
        <w:rPr>
          <w:rFonts w:ascii="Times New Roman" w:cs="Times New Roman" w:eastAsia="Times New Roman" w:hAnsi="Times New Roman"/>
          <w:sz w:val="24"/>
          <w:szCs w:val="24"/>
          <w:rtl w:val="0"/>
        </w:rPr>
        <w:t xml:space="preserve">Jun and FOS, components of the AP-1 complex; ATF2, EZH2, and HDAC1/2, core histone-modifying enzymes; and the transcription factors ARID3A, DRAP1, and SP1/2/</w:t>
      </w:r>
      <w:commentRangeStart w:id="13"/>
      <w:commentRangeStart w:id="14"/>
      <w:r w:rsidDel="00000000" w:rsidR="00000000" w:rsidRPr="00000000">
        <w:rPr>
          <w:rFonts w:ascii="Times New Roman" w:cs="Times New Roman" w:eastAsia="Times New Roman" w:hAnsi="Times New Roman"/>
          <w:sz w:val="24"/>
          <w:szCs w:val="24"/>
          <w:rtl w:val="0"/>
        </w:rPr>
        <w:t xml:space="preserve">3</w:t>
      </w:r>
      <w:commentRangeEnd w:id="13"/>
      <w:r w:rsidDel="00000000" w:rsidR="00000000" w:rsidRPr="00000000">
        <w:commentReference w:id="13"/>
      </w: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Figure 6</w:t>
      </w:r>
      <w:ins w:author="Jason Klein" w:id="48" w:date="2019-12-27T20:55:00Z">
        <w:r w:rsidDel="00000000" w:rsidR="00000000" w:rsidRPr="00000000">
          <w:rPr>
            <w:rFonts w:ascii="Times New Roman" w:cs="Times New Roman" w:eastAsia="Times New Roman" w:hAnsi="Times New Roman"/>
            <w:b w:val="1"/>
            <w:sz w:val="24"/>
            <w:szCs w:val="24"/>
            <w:rtl w:val="0"/>
          </w:rPr>
          <w:t xml:space="preserve">B-C</w:t>
        </w:r>
      </w:ins>
      <w:del w:author="Jason Klein" w:id="48" w:date="2019-12-27T20:55:00Z">
        <w:r w:rsidDel="00000000" w:rsidR="00000000" w:rsidRPr="00000000">
          <w:rPr>
            <w:rFonts w:ascii="Times New Roman" w:cs="Times New Roman" w:eastAsia="Times New Roman" w:hAnsi="Times New Roman"/>
            <w:b w:val="1"/>
            <w:sz w:val="24"/>
            <w:szCs w:val="24"/>
            <w:rtl w:val="0"/>
          </w:rPr>
          <w:delText xml:space="preserve">C-D</w:delText>
        </w:r>
      </w:del>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ins w:author="Jason Klein" w:id="49" w:date="2019-12-27T20:55:25Z">
        <w:r w:rsidDel="00000000" w:rsidR="00000000" w:rsidRPr="00000000">
          <w:rPr>
            <w:rFonts w:ascii="Times New Roman" w:cs="Times New Roman" w:eastAsia="Times New Roman" w:hAnsi="Times New Roman"/>
            <w:b w:val="1"/>
            <w:sz w:val="24"/>
            <w:szCs w:val="24"/>
            <w:rtl w:val="0"/>
          </w:rPr>
          <w:t xml:space="preserve">Supplemental Figure 15, </w:t>
        </w:r>
      </w:ins>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18000"/>
            <wp:effectExtent b="0" l="0" r="0" t="0"/>
            <wp:docPr id="23"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b w:val="1"/>
          <w:sz w:val="24"/>
          <w:szCs w:val="24"/>
          <w:rtl w:val="0"/>
        </w:rPr>
        <w:t xml:space="preserve"> Predictive modeling of factors dependent on element size. A)</w:t>
      </w:r>
      <w:r w:rsidDel="00000000" w:rsidR="00000000" w:rsidRPr="00000000">
        <w:rPr>
          <w:rFonts w:ascii="Times New Roman" w:cs="Times New Roman" w:eastAsia="Times New Roman" w:hAnsi="Times New Roman"/>
          <w:sz w:val="24"/>
          <w:szCs w:val="24"/>
          <w:rtl w:val="0"/>
        </w:rPr>
        <w:t xml:space="preserve"> Pearson and Spearman values between the 10-fold cross-validated predictions and observed values for each of the three size classes tested.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The top 10 coefficients derived from lasso regression models trained on the full dataset to predict observed values from the differential size comparisons indicated.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Gungsuh" w:cs="Gungsuh" w:eastAsia="Gungsuh" w:hAnsi="Gungsuh"/>
          <w:sz w:val="24"/>
          <w:szCs w:val="24"/>
          <w:rtl w:val="0"/>
        </w:rPr>
        <w:t xml:space="preserve"> Pearson correlation matrix between the union of all top 10 features from (B),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br w:type="page"/>
      </w: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r w:rsidDel="00000000" w:rsidR="00000000" w:rsidRPr="00000000">
        <w:rPr>
          <w:rtl w:val="0"/>
        </w:rPr>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past decade, MPRAs have enabled researchers to functionally test large numbers of DNA sequences </w:t>
      </w:r>
      <w:r w:rsidDel="00000000" w:rsidR="00000000" w:rsidRPr="00000000">
        <w:rPr>
          <w:rFonts w:ascii="Times New Roman" w:cs="Times New Roman" w:eastAsia="Times New Roman" w:hAnsi="Times New Roman"/>
          <w:sz w:val="24"/>
          <w:szCs w:val="24"/>
          <w:rtl w:val="0"/>
        </w:rPr>
        <w:t xml:space="preserve">for regulatory activity and in the process address numerous</w:t>
      </w:r>
      <w:r w:rsidDel="00000000" w:rsidR="00000000" w:rsidRPr="00000000">
        <w:rPr>
          <w:rFonts w:ascii="Times New Roman" w:cs="Times New Roman" w:eastAsia="Times New Roman" w:hAnsi="Times New Roman"/>
          <w:sz w:val="24"/>
          <w:szCs w:val="24"/>
          <w:rtl w:val="0"/>
        </w:rPr>
        <w:t xml:space="preserve"> biological questions. While different groups utilize various backbones and assay designs, </w:t>
      </w:r>
      <w:r w:rsidDel="00000000" w:rsidR="00000000" w:rsidRPr="00000000">
        <w:rPr>
          <w:rFonts w:ascii="Times New Roman" w:cs="Times New Roman" w:eastAsia="Times New Roman" w:hAnsi="Times New Roman"/>
          <w:sz w:val="24"/>
          <w:szCs w:val="24"/>
          <w:rtl w:val="0"/>
        </w:rPr>
        <w:t xml:space="preserve">there has been no </w:t>
      </w:r>
      <w:r w:rsidDel="00000000" w:rsidR="00000000" w:rsidRPr="00000000">
        <w:rPr>
          <w:rFonts w:ascii="Times New Roman" w:cs="Times New Roman" w:eastAsia="Times New Roman" w:hAnsi="Times New Roman"/>
          <w:sz w:val="24"/>
          <w:szCs w:val="24"/>
          <w:rtl w:val="0"/>
        </w:rPr>
        <w:t xml:space="preserve">systematic comparison of how </w:t>
      </w:r>
      <w:r w:rsidDel="00000000" w:rsidR="00000000" w:rsidRPr="00000000">
        <w:rPr>
          <w:rFonts w:ascii="Times New Roman" w:cs="Times New Roman" w:eastAsia="Times New Roman" w:hAnsi="Times New Roman"/>
          <w:sz w:val="24"/>
          <w:szCs w:val="24"/>
          <w:rtl w:val="0"/>
        </w:rPr>
        <w:t xml:space="preserve">these </w:t>
      </w:r>
      <w:r w:rsidDel="00000000" w:rsidR="00000000" w:rsidRPr="00000000">
        <w:rPr>
          <w:rFonts w:ascii="Times New Roman" w:cs="Times New Roman" w:eastAsia="Times New Roman" w:hAnsi="Times New Roman"/>
          <w:sz w:val="24"/>
          <w:szCs w:val="24"/>
          <w:rtl w:val="0"/>
        </w:rPr>
        <w:t xml:space="preserve">different strategies influence results. </w:t>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sought to perform a systematic comparison of all major MPRA strategies, and to concurrently investigate the consequences of other key design choices, </w:t>
      </w:r>
      <w:r w:rsidDel="00000000" w:rsidR="00000000" w:rsidRPr="00000000">
        <w:rPr>
          <w:rFonts w:ascii="Times New Roman" w:cs="Times New Roman" w:eastAsia="Times New Roman" w:hAnsi="Times New Roman"/>
          <w:i w:val="1"/>
          <w:sz w:val="24"/>
          <w:szCs w:val="24"/>
          <w:rtl w:val="0"/>
        </w:rPr>
        <w:t xml:space="preserve">i.e. </w:t>
      </w:r>
      <w:r w:rsidDel="00000000" w:rsidR="00000000" w:rsidRPr="00000000">
        <w:rPr>
          <w:rFonts w:ascii="Times New Roman" w:cs="Times New Roman" w:eastAsia="Times New Roman" w:hAnsi="Times New Roman"/>
          <w:sz w:val="24"/>
          <w:szCs w:val="24"/>
          <w:rtl w:val="0"/>
        </w:rPr>
        <w:t xml:space="preserve">element orientation and element length. </w:t>
      </w:r>
      <w:r w:rsidDel="00000000" w:rsidR="00000000" w:rsidRPr="00000000">
        <w:rPr>
          <w:rFonts w:ascii="Times New Roman" w:cs="Times New Roman" w:eastAsia="Times New Roman" w:hAnsi="Times New Roman"/>
          <w:sz w:val="24"/>
          <w:szCs w:val="24"/>
          <w:rtl w:val="0"/>
        </w:rPr>
        <w:t xml:space="preserve">We generally observe</w:t>
      </w:r>
      <w:r w:rsidDel="00000000" w:rsidR="00000000" w:rsidRPr="00000000">
        <w:rPr>
          <w:rFonts w:ascii="Times New Roman" w:cs="Times New Roman" w:eastAsia="Times New Roman" w:hAnsi="Times New Roman"/>
          <w:sz w:val="24"/>
          <w:szCs w:val="24"/>
          <w:rtl w:val="0"/>
        </w:rPr>
        <w:t xml:space="preserve"> concordance between different MPRA designs, albeit to varying degrees. Six of the nine assays exhibited both technical reproducibility as well as reasonable agreement with one another (pGL4, ORI, 5′/5′ WT, 5′/5′ MT, 5′/3′ WT, 5′/3′ MT). Furthermore, as we previously showed for the 5′/3′ WT and 5′/3′ MT assays, enhancer activities as measured by MPRAs</w:t>
      </w:r>
      <w:hyperlink r:id="rId5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are reasonably well predicted by models based on primary sequence together with biochemical measurements at the corresponding genomic locations. Nonetheless, despite the general agreement, there are clear systematic differences that are predictable by similar features, consistent with what we previously observed in comparing 5′/3′ WT vs. 5′/3′ MT MPRAs</w:t>
      </w:r>
      <w:hyperlink r:id="rId5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Taken together, our results support a view wherein diverse MPRAs are all measuring enhancer activity, but design differences (</w:t>
      </w:r>
      <w:r w:rsidDel="00000000" w:rsidR="00000000" w:rsidRPr="00000000">
        <w:rPr>
          <w:rFonts w:ascii="Times New Roman" w:cs="Times New Roman" w:eastAsia="Times New Roman" w:hAnsi="Times New Roman"/>
          <w:i w:val="1"/>
          <w:sz w:val="24"/>
          <w:szCs w:val="24"/>
          <w:rtl w:val="0"/>
        </w:rPr>
        <w:t xml:space="preserve">e.g. </w:t>
      </w:r>
      <w:r w:rsidDel="00000000" w:rsidR="00000000" w:rsidRPr="00000000">
        <w:rPr>
          <w:rFonts w:ascii="Times New Roman" w:cs="Times New Roman" w:eastAsia="Times New Roman" w:hAnsi="Times New Roman"/>
          <w:sz w:val="24"/>
          <w:szCs w:val="24"/>
          <w:rtl w:val="0"/>
        </w:rPr>
        <w:t xml:space="preserve">integrated vs. episomal; 5′ vs. 3′ location of the enhancer) influence the results to a modest degree. </w:t>
      </w:r>
      <w:r w:rsidDel="00000000" w:rsidR="00000000" w:rsidRPr="00000000">
        <w:rPr>
          <w:rFonts w:ascii="Times New Roman" w:cs="Times New Roman" w:eastAsia="Times New Roman" w:hAnsi="Times New Roman"/>
          <w:sz w:val="24"/>
          <w:szCs w:val="24"/>
          <w:rtl w:val="0"/>
        </w:rPr>
        <w:t xml:space="preserve">For example</w:t>
      </w:r>
      <w:r w:rsidDel="00000000" w:rsidR="00000000" w:rsidRPr="00000000">
        <w:rPr>
          <w:rFonts w:ascii="Times New Roman" w:cs="Times New Roman" w:eastAsia="Times New Roman" w:hAnsi="Times New Roman"/>
          <w:sz w:val="24"/>
          <w:szCs w:val="24"/>
          <w:rtl w:val="0"/>
        </w:rPr>
        <w:t xml:space="preserve">, features influencing mRNA stability and splicing predict differences between the</w:t>
      </w:r>
      <w:r w:rsidDel="00000000" w:rsidR="00000000" w:rsidRPr="00000000">
        <w:rPr>
          <w:rFonts w:ascii="Times New Roman" w:cs="Times New Roman" w:eastAsia="Times New Roman" w:hAnsi="Times New Roman"/>
          <w:sz w:val="24"/>
          <w:szCs w:val="24"/>
          <w:rtl w:val="0"/>
        </w:rPr>
        <w:t xml:space="preserve"> pGL4 and 5′/5′ WT assays (enhancer upstream of promoter) vs. </w:t>
      </w:r>
      <w:r w:rsidDel="00000000" w:rsidR="00000000" w:rsidRPr="00000000">
        <w:rPr>
          <w:rFonts w:ascii="Times New Roman" w:cs="Times New Roman" w:eastAsia="Times New Roman" w:hAnsi="Times New Roman"/>
          <w:sz w:val="24"/>
          <w:szCs w:val="24"/>
          <w:rtl w:val="0"/>
        </w:rPr>
        <w:t xml:space="preserve">the ORI and 3′/3′ WT assays (enhancer in 3′ UTR and transcribed).</w:t>
      </w:r>
    </w:p>
    <w:p w:rsidR="00000000" w:rsidDel="00000000" w:rsidP="00000000" w:rsidRDefault="00000000" w:rsidRPr="00000000" w14:paraId="0000006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w:t>
      </w:r>
      <w:r w:rsidDel="00000000" w:rsidR="00000000" w:rsidRPr="00000000">
        <w:rPr>
          <w:rFonts w:ascii="Times New Roman" w:cs="Times New Roman" w:eastAsia="Times New Roman" w:hAnsi="Times New Roman"/>
          <w:sz w:val="24"/>
          <w:szCs w:val="24"/>
          <w:rtl w:val="0"/>
        </w:rPr>
        <w:t xml:space="preserve">, our results support a preference for three of the nine MPRA designs evaluated here—pGL4, ORI, and 5′/5′ WT, which all had reasonable inter-assay correlations. The pGL4 assay has the advantage of representing the “classic” enhancer reporter assay design, had the greatest dynamic range, and was the most predictable with our lasso regression, but the disadvantage of being episomal rather than integrated. The ORI assay (</w:t>
      </w:r>
      <w:r w:rsidDel="00000000" w:rsidR="00000000" w:rsidRPr="00000000">
        <w:rPr>
          <w:rFonts w:ascii="Times New Roman" w:cs="Times New Roman" w:eastAsia="Times New Roman" w:hAnsi="Times New Roman"/>
          <w:i w:val="1"/>
          <w:sz w:val="24"/>
          <w:szCs w:val="24"/>
          <w:rtl w:val="0"/>
        </w:rPr>
        <w:t xml:space="preserve">i.e. </w:t>
      </w:r>
      <w:r w:rsidDel="00000000" w:rsidR="00000000" w:rsidRPr="00000000">
        <w:rPr>
          <w:rFonts w:ascii="Times New Roman" w:cs="Times New Roman" w:eastAsia="Times New Roman" w:hAnsi="Times New Roman"/>
          <w:sz w:val="24"/>
          <w:szCs w:val="24"/>
          <w:rtl w:val="0"/>
        </w:rPr>
        <w:t xml:space="preserve">promoterless STARR-seq) has the advantage of eliminating the need to associate barcodes, potentially allowing for greater library complexities, and has a large dynamic range, but the disadvantages of confounding enhancer activity with possible effects on mRNA splicing and/or stability, and also of being episomal rather than integrated. The 5′/5′ WT assay has the advantage of being integrated rather than episomal, and—amongst lentiviral assays—mitigates the template switching issue by minimizing the distance between the enhancer and barcode. However, template switching still occurs to some degree, and the assay exhibits a lower dynamic range than pGL4 or ORI assays.</w:t>
      </w:r>
      <w:r w:rsidDel="00000000" w:rsidR="00000000" w:rsidRPr="00000000">
        <w:rPr>
          <w:rtl w:val="0"/>
        </w:rPr>
      </w:r>
    </w:p>
    <w:p w:rsidR="00000000" w:rsidDel="00000000" w:rsidP="00000000" w:rsidRDefault="00000000" w:rsidRPr="00000000" w14:paraId="0000006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finding is our confirmation that the activity of enhancers, is largely, but not completely, independent of orientation, at least as measured by MPRAs. This is of course part of the original definition of enhancers</w:t>
      </w:r>
      <w:hyperlink r:id="rId5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w:t>
        </w:r>
      </w:hyperlink>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sz w:val="24"/>
          <w:szCs w:val="24"/>
          <w:rtl w:val="0"/>
        </w:rPr>
        <w:t xml:space="preserve">efforts to systematically test the validity of this assumption across a large number of sequences have been limited</w:t>
      </w:r>
      <w:hyperlink r:id="rId5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16,25,26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Previously, a subset of PIC-bound enhancers were shown to have strong orientation-dependent activity, highlighting that these trends may be influenced by the subset of enhancers tested</w:t>
      </w:r>
      <w:hyperlink r:id="rId5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36</w:t>
        </w:r>
      </w:hyperlink>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Candidate enhancer sequences derived from the vicinity of TSSs exhibited greater directionality, consistent with a subset of these bearing features </w:t>
      </w:r>
      <w:r w:rsidDel="00000000" w:rsidR="00000000" w:rsidRPr="00000000">
        <w:rPr>
          <w:rFonts w:ascii="Times New Roman" w:cs="Times New Roman" w:eastAsia="Times New Roman" w:hAnsi="Times New Roman"/>
          <w:sz w:val="24"/>
          <w:szCs w:val="24"/>
          <w:rtl w:val="0"/>
        </w:rPr>
        <w:t xml:space="preserve">of oriented promoters.</w:t>
      </w:r>
    </w:p>
    <w:p w:rsidR="00000000" w:rsidDel="00000000" w:rsidP="00000000" w:rsidRDefault="00000000" w:rsidRPr="00000000" w14:paraId="0000006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developed improved methods to efficiently assemble longer DNA fragments from array-synthesized oligonucleotides, and applied them to evaluate the extent to</w:t>
      </w:r>
      <w:r w:rsidDel="00000000" w:rsidR="00000000" w:rsidRPr="00000000">
        <w:rPr>
          <w:rFonts w:ascii="Times New Roman" w:cs="Times New Roman" w:eastAsia="Times New Roman" w:hAnsi="Times New Roman"/>
          <w:sz w:val="24"/>
          <w:szCs w:val="24"/>
          <w:rtl w:val="0"/>
        </w:rPr>
        <w:t xml:space="preserve"> which including additional sequence context around tested elements impacts MPRA results. We successfully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assembled 95% of 2,336 x 354 bp targets using MPA, compared to just 71% of 2,271 x 192-252 bp targets in our original description of the method</w:t>
      </w:r>
      <w:hyperlink r:id="rId5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27</w:t>
        </w:r>
      </w:hyperlink>
      <w:r w:rsidDel="00000000" w:rsidR="00000000" w:rsidRPr="00000000">
        <w:rPr>
          <w:rFonts w:ascii="Times New Roman" w:cs="Times New Roman" w:eastAsia="Times New Roman" w:hAnsi="Times New Roman"/>
          <w:sz w:val="24"/>
          <w:szCs w:val="24"/>
          <w:rtl w:val="0"/>
        </w:rPr>
        <w:t xml:space="preserve">. Moreover, our new hierarchical MPA (HMPA) is to our knowledge the first protocol to </w:t>
      </w:r>
      <w:r w:rsidDel="00000000" w:rsidR="00000000" w:rsidRPr="00000000">
        <w:rPr>
          <w:rFonts w:ascii="Times New Roman" w:cs="Times New Roman" w:eastAsia="Times New Roman" w:hAnsi="Times New Roman"/>
          <w:i w:val="1"/>
          <w:sz w:val="24"/>
          <w:szCs w:val="24"/>
          <w:rtl w:val="0"/>
        </w:rPr>
        <w:t xml:space="preserve">in vitro </w:t>
      </w:r>
      <w:r w:rsidDel="00000000" w:rsidR="00000000" w:rsidRPr="00000000">
        <w:rPr>
          <w:rFonts w:ascii="Times New Roman" w:cs="Times New Roman" w:eastAsia="Times New Roman" w:hAnsi="Times New Roman"/>
          <w:sz w:val="24"/>
          <w:szCs w:val="24"/>
          <w:rtl w:val="0"/>
        </w:rPr>
        <w:t xml:space="preserve">assemble thousands of sequences, each over 600 bp, as a single library. </w:t>
      </w:r>
      <w:r w:rsidDel="00000000" w:rsidR="00000000" w:rsidRPr="00000000">
        <w:rPr>
          <w:rFonts w:ascii="Times New Roman" w:cs="Times New Roman" w:eastAsia="Times New Roman" w:hAnsi="Times New Roman"/>
          <w:color w:val="ff0000"/>
          <w:sz w:val="24"/>
          <w:szCs w:val="24"/>
          <w:rtl w:val="0"/>
        </w:rPr>
        <w:t xml:space="preserve">In this manuscript</w:t>
      </w:r>
      <w:ins w:author="Nadav Ahituv" w:id="50" w:date="2020-01-06T07:10:22Z">
        <w:r w:rsidDel="00000000" w:rsidR="00000000" w:rsidRPr="00000000">
          <w:rPr>
            <w:rFonts w:ascii="Times New Roman" w:cs="Times New Roman" w:eastAsia="Times New Roman" w:hAnsi="Times New Roman"/>
            <w:color w:val="ff0000"/>
            <w:sz w:val="24"/>
            <w:szCs w:val="24"/>
            <w:rtl w:val="0"/>
          </w:rPr>
          <w:t xml:space="preserve">,</w:t>
        </w:r>
      </w:ins>
      <w:r w:rsidDel="00000000" w:rsidR="00000000" w:rsidRPr="00000000">
        <w:rPr>
          <w:rFonts w:ascii="Times New Roman" w:cs="Times New Roman" w:eastAsia="Times New Roman" w:hAnsi="Times New Roman"/>
          <w:color w:val="ff0000"/>
          <w:sz w:val="24"/>
          <w:szCs w:val="24"/>
          <w:rtl w:val="0"/>
        </w:rPr>
        <w:t xml:space="preserve"> we synthesized &gt;600 elements, each 678bp, for 1-2% of what it would have cost from commercial vendors. </w:t>
      </w:r>
      <w:r w:rsidDel="00000000" w:rsidR="00000000" w:rsidRPr="00000000">
        <w:rPr>
          <w:rFonts w:ascii="Times New Roman" w:cs="Times New Roman" w:eastAsia="Times New Roman" w:hAnsi="Times New Roman"/>
          <w:sz w:val="24"/>
          <w:szCs w:val="24"/>
          <w:rtl w:val="0"/>
        </w:rPr>
        <w:t xml:space="preserve">Unlike potential alternatives, it does not require specialized equipment, making it more widely accessible</w:t>
      </w:r>
      <w:hyperlink r:id="rId5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37</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jc w:val="both"/>
        <w:rPr>
          <w:rFonts w:ascii="Times New Roman" w:cs="Times New Roman" w:eastAsia="Times New Roman" w:hAnsi="Times New Roman"/>
          <w:color w:val="ff0000"/>
          <w:sz w:val="24"/>
          <w:szCs w:val="24"/>
          <w:rPrChange w:author="Jason Klein" w:id="52" w:date="2019-12-26T20:22:15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sub-200 bp length of subsequences typically tested is a choice related to the technical limits of microarray-based synthesis. In the genome, there are no such limits, and it remains unclear what the appropriate “enhancer size” is to test in MPRAs and whether this choice matters. To evaluate this, we tested candidate enhancers at three different lengths (192, 354 and 678 bp).  We observe correlations between the same elements tested at all lengths, but these correlations clearly drop off as a function of length differences. At the extreme, the activities of 678 bp vs. 192 bp versions of the same candidate enhancers were more poorly correlated than nearly all of our inter-assay comparisons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0.53, Spearman rho = 0.46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Furthermore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these data suggest that the longer sequences are adding biologically relevant signal, as features corresponding to relevant transcription factors explain differences in activity of longer vs. shorter sequences. For example, a </w:t>
      </w:r>
      <w:r w:rsidDel="00000000" w:rsidR="00000000" w:rsidRPr="00000000">
        <w:rPr>
          <w:rFonts w:ascii="Times New Roman" w:cs="Times New Roman" w:eastAsia="Times New Roman" w:hAnsi="Times New Roman"/>
          <w:sz w:val="24"/>
          <w:szCs w:val="24"/>
          <w:rtl w:val="0"/>
        </w:rPr>
        <w:t xml:space="preserve">feature corresponding to </w:t>
      </w:r>
      <w:r w:rsidDel="00000000" w:rsidR="00000000" w:rsidRPr="00000000">
        <w:rPr>
          <w:rFonts w:ascii="Times New Roman" w:cs="Times New Roman" w:eastAsia="Times New Roman" w:hAnsi="Times New Roman"/>
          <w:sz w:val="24"/>
          <w:szCs w:val="24"/>
          <w:rtl w:val="0"/>
        </w:rPr>
        <w:t xml:space="preserve">RPC155, the catalytic subunit of RNA polymerase III, is the strongest coefficient separating the 678 bp constructs from the 192 and 354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constructs, and also one of the stronger coefficients separating the 354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from 192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constructs</w:t>
      </w:r>
      <w:r w:rsidDel="00000000" w:rsidR="00000000" w:rsidRPr="00000000">
        <w:rPr>
          <w:rFonts w:ascii="Times New Roman" w:cs="Times New Roman" w:eastAsia="Times New Roman" w:hAnsi="Times New Roman"/>
          <w:sz w:val="24"/>
          <w:szCs w:val="24"/>
          <w:rtl w:val="0"/>
        </w:rPr>
        <w:t xml:space="preserve">.</w:t>
      </w:r>
      <w:ins w:author="Jason Klein" w:id="51" w:date="2019-12-26T20:22:15Z">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 this point, we recommend MPA for testing of 300-400bp candidates in almost all cases as the assembly is quick, low cost, and high quality. We encourage testing longer sequences when possible, especially as the uniformity and </w:t>
        </w:r>
        <w:r w:rsidDel="00000000" w:rsidR="00000000" w:rsidRPr="00000000">
          <w:rPr>
            <w:rFonts w:ascii="Times New Roman" w:cs="Times New Roman" w:eastAsia="Times New Roman" w:hAnsi="Times New Roman"/>
            <w:sz w:val="24"/>
            <w:szCs w:val="24"/>
            <w:rtl w:val="0"/>
          </w:rPr>
          <w:t xml:space="preserve">reproducibility</w:t>
        </w:r>
        <w:r w:rsidDel="00000000" w:rsidR="00000000" w:rsidRPr="00000000">
          <w:rPr>
            <w:rFonts w:ascii="Times New Roman" w:cs="Times New Roman" w:eastAsia="Times New Roman" w:hAnsi="Times New Roman"/>
            <w:sz w:val="24"/>
            <w:szCs w:val="24"/>
            <w:rtl w:val="0"/>
          </w:rPr>
          <w:t xml:space="preserve"> of HMPA improves. </w:t>
        </w:r>
      </w:ins>
      <w:r w:rsidDel="00000000" w:rsidR="00000000" w:rsidRPr="00000000">
        <w:rPr>
          <w:rtl w:val="0"/>
        </w:rPr>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conclusion, </w:t>
      </w:r>
      <w:ins w:author="Jason Klein" w:id="53" w:date="2019-12-26T20:53:00Z">
        <w:r w:rsidDel="00000000" w:rsidR="00000000" w:rsidRPr="00000000">
          <w:rPr>
            <w:rFonts w:ascii="Times New Roman" w:cs="Times New Roman" w:eastAsia="Times New Roman" w:hAnsi="Times New Roman"/>
            <w:sz w:val="24"/>
            <w:szCs w:val="24"/>
            <w:rtl w:val="0"/>
          </w:rPr>
          <w:t xml:space="preserve">we set out to rank the relative contribution of assay design, orientation, and length on </w:t>
        </w:r>
      </w:ins>
      <w:ins w:author="Nadav Ahituv" w:id="54" w:date="2020-01-06T07:11:35Z">
        <w:r w:rsidDel="00000000" w:rsidR="00000000" w:rsidRPr="00000000">
          <w:rPr>
            <w:rFonts w:ascii="Times New Roman" w:cs="Times New Roman" w:eastAsia="Times New Roman" w:hAnsi="Times New Roman"/>
            <w:sz w:val="24"/>
            <w:szCs w:val="24"/>
            <w:rtl w:val="0"/>
          </w:rPr>
          <w:t xml:space="preserve">MPRA</w:t>
        </w:r>
      </w:ins>
      <w:ins w:author="Jason Klein" w:id="53" w:date="2019-12-26T20:53:00Z">
        <w:del w:author="Nadav Ahituv" w:id="54" w:date="2020-01-06T07:11:35Z">
          <w:r w:rsidDel="00000000" w:rsidR="00000000" w:rsidRPr="00000000">
            <w:rPr>
              <w:rFonts w:ascii="Times New Roman" w:cs="Times New Roman" w:eastAsia="Times New Roman" w:hAnsi="Times New Roman"/>
              <w:sz w:val="24"/>
              <w:szCs w:val="24"/>
              <w:rtl w:val="0"/>
            </w:rPr>
            <w:delText xml:space="preserve">the</w:delText>
          </w:r>
        </w:del>
        <w:r w:rsidDel="00000000" w:rsidR="00000000" w:rsidRPr="00000000">
          <w:rPr>
            <w:rFonts w:ascii="Times New Roman" w:cs="Times New Roman" w:eastAsia="Times New Roman" w:hAnsi="Times New Roman"/>
            <w:sz w:val="24"/>
            <w:szCs w:val="24"/>
            <w:rtl w:val="0"/>
          </w:rPr>
          <w:t xml:space="preserve"> results</w:t>
        </w:r>
        <w:del w:author="Nadav Ahituv" w:id="55" w:date="2020-01-06T07:11:40Z">
          <w:r w:rsidDel="00000000" w:rsidR="00000000" w:rsidRPr="00000000">
            <w:rPr>
              <w:rFonts w:ascii="Times New Roman" w:cs="Times New Roman" w:eastAsia="Times New Roman" w:hAnsi="Times New Roman"/>
              <w:sz w:val="24"/>
              <w:szCs w:val="24"/>
              <w:rtl w:val="0"/>
            </w:rPr>
            <w:delText xml:space="preserve"> of MPRA data</w:delText>
          </w:r>
        </w:del>
        <w:r w:rsidDel="00000000" w:rsidR="00000000" w:rsidRPr="00000000">
          <w:rPr>
            <w:rFonts w:ascii="Times New Roman" w:cs="Times New Roman" w:eastAsia="Times New Roman" w:hAnsi="Times New Roman"/>
            <w:sz w:val="24"/>
            <w:szCs w:val="24"/>
            <w:rtl w:val="0"/>
          </w:rPr>
          <w:t xml:space="preserve">. We found that sequence length had the greatest effect, followed by assay design and finally orientation. Moreover, </w:t>
        </w:r>
      </w:ins>
      <w:r w:rsidDel="00000000" w:rsidR="00000000" w:rsidRPr="00000000">
        <w:rPr>
          <w:rFonts w:ascii="Times New Roman" w:cs="Times New Roman" w:eastAsia="Times New Roman" w:hAnsi="Times New Roman"/>
          <w:sz w:val="24"/>
          <w:szCs w:val="24"/>
          <w:rtl w:val="0"/>
        </w:rPr>
        <w:t xml:space="preserve">our results favor the use of one of three MPRA designs: pGL4, ORI, and 5′/5′ WT. Each of these assays exhibited strong technical reproducibility, reasonable interassay correlation with one another despite design differences, and reasonable predictability based on sequence and biochemical features of the corresponding genomic regions. Our results also suggest a degree of caution in interpreting the results of all MPRAs, as they are all subject to influence by aspects of the assay design. Finally, we conclude that whereas MPRA results are largely independent of the orientation of tested elements, they are </w:t>
      </w:r>
      <w:r w:rsidDel="00000000" w:rsidR="00000000" w:rsidRPr="00000000">
        <w:rPr>
          <w:rFonts w:ascii="Times New Roman" w:cs="Times New Roman" w:eastAsia="Times New Roman" w:hAnsi="Times New Roman"/>
          <w:sz w:val="24"/>
          <w:szCs w:val="24"/>
          <w:rtl w:val="0"/>
        </w:rPr>
        <w:t xml:space="preserve">surprisingly</w:t>
      </w:r>
      <w:r w:rsidDel="00000000" w:rsidR="00000000" w:rsidRPr="00000000">
        <w:rPr>
          <w:rFonts w:ascii="Times New Roman" w:cs="Times New Roman" w:eastAsia="Times New Roman" w:hAnsi="Times New Roman"/>
          <w:sz w:val="24"/>
          <w:szCs w:val="24"/>
          <w:rtl w:val="0"/>
        </w:rPr>
        <w:t xml:space="preserve"> dependent on the length of the elements tested—in other words, sequence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context matters</w:t>
      </w:r>
      <w:r w:rsidDel="00000000" w:rsidR="00000000" w:rsidRPr="00000000">
        <w:rPr>
          <w:rFonts w:ascii="Times New Roman" w:cs="Times New Roman" w:eastAsia="Times New Roman" w:hAnsi="Times New Roman"/>
          <w:sz w:val="24"/>
          <w:szCs w:val="24"/>
          <w:rtl w:val="0"/>
        </w:rPr>
        <w:t xml:space="preserve">. Further work is necessary to develop or improve methods like </w:t>
      </w:r>
      <w:r w:rsidDel="00000000" w:rsidR="00000000" w:rsidRPr="00000000">
        <w:rPr>
          <w:rFonts w:ascii="Times New Roman" w:cs="Times New Roman" w:eastAsia="Times New Roman" w:hAnsi="Times New Roman"/>
          <w:sz w:val="24"/>
          <w:szCs w:val="24"/>
          <w:rtl w:val="0"/>
        </w:rPr>
        <w:t xml:space="preserve">HMPA</w:t>
      </w:r>
      <w:r w:rsidDel="00000000" w:rsidR="00000000" w:rsidRPr="00000000">
        <w:rPr>
          <w:rFonts w:ascii="Times New Roman" w:cs="Times New Roman" w:eastAsia="Times New Roman" w:hAnsi="Times New Roman"/>
          <w:sz w:val="24"/>
          <w:szCs w:val="24"/>
          <w:rtl w:val="0"/>
        </w:rPr>
        <w:t xml:space="preserve"> to facilitate the construction of complex, uniform MPRA libraries of longer sequences, as well as to further explore the optimal parameters of element selection (</w:t>
      </w:r>
      <w:r w:rsidDel="00000000" w:rsidR="00000000" w:rsidRPr="00000000">
        <w:rPr>
          <w:rFonts w:ascii="Times New Roman" w:cs="Times New Roman" w:eastAsia="Times New Roman" w:hAnsi="Times New Roman"/>
          <w:i w:val="1"/>
          <w:sz w:val="24"/>
          <w:szCs w:val="24"/>
          <w:rtl w:val="0"/>
        </w:rPr>
        <w:t xml:space="preserve">e.g. </w:t>
      </w:r>
      <w:r w:rsidDel="00000000" w:rsidR="00000000" w:rsidRPr="00000000">
        <w:rPr>
          <w:rFonts w:ascii="Times New Roman" w:cs="Times New Roman" w:eastAsia="Times New Roman" w:hAnsi="Times New Roman"/>
          <w:sz w:val="24"/>
          <w:szCs w:val="24"/>
          <w:rtl w:val="0"/>
        </w:rPr>
        <w:t xml:space="preserve">length, centering), particularly as MPRAs are further scaled to functionally test candidate enhancers on a genome-wide basis.</w:t>
      </w:r>
      <w:r w:rsidDel="00000000" w:rsidR="00000000" w:rsidRPr="00000000">
        <w:rPr>
          <w:rtl w:val="0"/>
        </w:rPr>
      </w:r>
    </w:p>
    <w:p w:rsidR="00000000" w:rsidDel="00000000" w:rsidP="00000000" w:rsidRDefault="00000000" w:rsidRPr="00000000" w14:paraId="0000006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tl w:val="0"/>
        </w:rPr>
      </w:r>
    </w:p>
    <w:p w:rsidR="00000000" w:rsidDel="00000000" w:rsidP="00000000" w:rsidRDefault="00000000" w:rsidRPr="00000000" w14:paraId="0000006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Fonts w:ascii="Times New Roman" w:cs="Times New Roman" w:eastAsia="Times New Roman" w:hAnsi="Times New Roman"/>
          <w:b w:val="1"/>
          <w:sz w:val="24"/>
          <w:szCs w:val="24"/>
          <w:rtl w:val="0"/>
        </w:rPr>
        <w:t xml:space="preserve">, barcoding, and cloning of the enhancer library into the </w:t>
      </w:r>
      <w:r w:rsidDel="00000000" w:rsidR="00000000" w:rsidRPr="00000000">
        <w:rPr>
          <w:rFonts w:ascii="Times New Roman" w:cs="Times New Roman" w:eastAsia="Times New Roman" w:hAnsi="Times New Roman"/>
          <w:b w:val="1"/>
          <w:sz w:val="24"/>
          <w:szCs w:val="24"/>
          <w:rtl w:val="0"/>
        </w:rPr>
        <w:t xml:space="preserve">human </w:t>
      </w:r>
      <w:r w:rsidDel="00000000" w:rsidR="00000000" w:rsidRPr="00000000">
        <w:rPr>
          <w:rFonts w:ascii="Times New Roman" w:cs="Times New Roman" w:eastAsia="Times New Roman" w:hAnsi="Times New Roman"/>
          <w:b w:val="1"/>
          <w:sz w:val="24"/>
          <w:szCs w:val="24"/>
          <w:rtl w:val="0"/>
        </w:rPr>
        <w:t xml:space="preserve">STARR-seq</w:t>
      </w:r>
      <w:r w:rsidDel="00000000" w:rsidR="00000000" w:rsidRPr="00000000">
        <w:rPr>
          <w:rFonts w:ascii="Times New Roman" w:cs="Times New Roman" w:eastAsia="Times New Roman" w:hAnsi="Times New Roman"/>
          <w:b w:val="1"/>
          <w:sz w:val="24"/>
          <w:szCs w:val="24"/>
          <w:rtl w:val="0"/>
        </w:rPr>
        <w:t xml:space="preserve"> (HSS)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vector</w:t>
      </w:r>
      <w:r w:rsidDel="00000000" w:rsidR="00000000" w:rsidRPr="00000000">
        <w:rPr>
          <w:rtl w:val="0"/>
        </w:rPr>
      </w:r>
    </w:p>
    <w:p w:rsidR="00000000" w:rsidDel="00000000" w:rsidP="00000000" w:rsidRDefault="00000000" w:rsidRPr="00000000" w14:paraId="0000006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an existing array library from </w:t>
      </w:r>
      <w:r w:rsidDel="00000000" w:rsidR="00000000" w:rsidRPr="00000000">
        <w:rPr>
          <w:rFonts w:ascii="Times New Roman" w:cs="Times New Roman" w:eastAsia="Times New Roman" w:hAnsi="Times New Roman"/>
          <w:sz w:val="24"/>
          <w:szCs w:val="24"/>
          <w:rtl w:val="0"/>
        </w:rPr>
        <w:t xml:space="preserve">Inoue </w:t>
      </w:r>
      <w:r w:rsidDel="00000000" w:rsidR="00000000" w:rsidRPr="00000000">
        <w:rPr>
          <w:rFonts w:ascii="Times New Roman" w:cs="Times New Roman" w:eastAsia="Times New Roman" w:hAnsi="Times New Roman"/>
          <w:i w:val="1"/>
          <w:sz w:val="24"/>
          <w:szCs w:val="24"/>
          <w:rtl w:val="0"/>
        </w:rPr>
        <w:t xml:space="preserve">et al.</w:t>
      </w:r>
      <w:hyperlink r:id="rId59">
        <w:r w:rsidDel="00000000" w:rsidR="00000000" w:rsidRPr="00000000">
          <w:rPr>
            <w:rFonts w:ascii="Times New Roman" w:cs="Times New Roman" w:eastAsia="Times New Roman" w:hAnsi="Times New Roman"/>
            <w:b w:val="0"/>
            <w:i w:val="1"/>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library consists of 2,440 unique 171 bp candidate enhancer sequences, based on ChIP-seq peaks in HepG2. Each sequence was flanked with a 15 bp sequence on the 5′ end (Original_Array_5adapter) </w:t>
      </w:r>
      <w:r w:rsidDel="00000000" w:rsidR="00000000" w:rsidRPr="00000000">
        <w:rPr>
          <w:rFonts w:ascii="Times New Roman" w:cs="Times New Roman" w:eastAsia="Times New Roman" w:hAnsi="Times New Roman"/>
          <w:sz w:val="24"/>
          <w:szCs w:val="24"/>
          <w:rtl w:val="0"/>
        </w:rPr>
        <w:t xml:space="preserve">and a 44 bp sequence on the 3′ end  (Original_Array_3adapter)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More detail on enhancer design can be found in that manuscript</w:t>
      </w:r>
      <w:hyperlink r:id="rId6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We first amplified the </w:t>
      </w:r>
      <w:r w:rsidDel="00000000" w:rsidR="00000000" w:rsidRPr="00000000">
        <w:rPr>
          <w:rFonts w:ascii="Times New Roman" w:cs="Times New Roman" w:eastAsia="Times New Roman" w:hAnsi="Times New Roman"/>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 using the following primers: STARR-Seq-AG-f </w:t>
      </w:r>
      <w:r w:rsidDel="00000000" w:rsidR="00000000" w:rsidRPr="00000000">
        <w:rPr>
          <w:rFonts w:ascii="Times New Roman" w:cs="Times New Roman" w:eastAsia="Times New Roman" w:hAnsi="Times New Roman"/>
          <w:sz w:val="24"/>
          <w:szCs w:val="24"/>
          <w:rtl w:val="0"/>
        </w:rPr>
        <w:t xml:space="preserve">and spacer-AG-r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These amplify the library excluding the previously designed barcodes, while adding homology to the STARR-seq vector</w:t>
      </w:r>
      <w:r w:rsidDel="00000000" w:rsidR="00000000" w:rsidRPr="00000000">
        <w:rPr>
          <w:rFonts w:ascii="Times New Roman" w:cs="Times New Roman" w:eastAsia="Times New Roman" w:hAnsi="Times New Roman"/>
          <w:sz w:val="24"/>
          <w:szCs w:val="24"/>
          <w:rtl w:val="0"/>
        </w:rPr>
        <w:t xml:space="preserve"> (Addgene ID:71509)</w:t>
      </w:r>
      <w:hyperlink r:id="rId61">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 5′ end and a spacer sequence on the 3′ end that we use for all subsequent libraries. We amplified 10 ng of array oligos with KAPA HiFi 2x Readymix </w:t>
      </w:r>
      <w:r w:rsidDel="00000000" w:rsidR="00000000" w:rsidRPr="00000000">
        <w:rPr>
          <w:rFonts w:ascii="Times New Roman" w:cs="Times New Roman" w:eastAsia="Times New Roman" w:hAnsi="Times New Roman"/>
          <w:sz w:val="24"/>
          <w:szCs w:val="24"/>
          <w:rtl w:val="0"/>
        </w:rPr>
        <w:t xml:space="preserve">(Kapa Biosystems) </w:t>
      </w:r>
      <w:r w:rsidDel="00000000" w:rsidR="00000000" w:rsidRPr="00000000">
        <w:rPr>
          <w:rFonts w:ascii="Times New Roman" w:cs="Times New Roman" w:eastAsia="Times New Roman" w:hAnsi="Times New Roman"/>
          <w:sz w:val="24"/>
          <w:szCs w:val="24"/>
          <w:rtl w:val="0"/>
        </w:rPr>
        <w:t xml:space="preserve">with a 65 °C annealing temperature and 30 s extension, following the manufacturer’s protocol. We followed the reaction in real time using Sybr Green</w:t>
      </w:r>
      <w:r w:rsidDel="00000000" w:rsidR="00000000" w:rsidRPr="00000000">
        <w:rPr>
          <w:rFonts w:ascii="Times New Roman" w:cs="Times New Roman" w:eastAsia="Times New Roman" w:hAnsi="Times New Roman"/>
          <w:sz w:val="24"/>
          <w:szCs w:val="24"/>
          <w:rtl w:val="0"/>
        </w:rPr>
        <w:t xml:space="preserve"> (Thermo fisher scientific)</w:t>
      </w:r>
      <w:r w:rsidDel="00000000" w:rsidR="00000000" w:rsidRPr="00000000">
        <w:rPr>
          <w:rFonts w:ascii="Times New Roman" w:cs="Times New Roman" w:eastAsia="Times New Roman" w:hAnsi="Times New Roman"/>
          <w:sz w:val="24"/>
          <w:szCs w:val="24"/>
          <w:rtl w:val="0"/>
        </w:rPr>
        <w:t xml:space="preserve">, and stopped the reaction</w:t>
      </w:r>
      <w:r w:rsidDel="00000000" w:rsidR="00000000" w:rsidRPr="00000000">
        <w:rPr>
          <w:rFonts w:ascii="Times New Roman" w:cs="Times New Roman" w:eastAsia="Times New Roman" w:hAnsi="Times New Roman"/>
          <w:sz w:val="24"/>
          <w:szCs w:val="24"/>
          <w:rtl w:val="0"/>
        </w:rPr>
        <w:t xml:space="preserve"> before plateauing,</w:t>
      </w:r>
      <w:r w:rsidDel="00000000" w:rsidR="00000000" w:rsidRPr="00000000">
        <w:rPr>
          <w:rFonts w:ascii="Times New Roman" w:cs="Times New Roman" w:eastAsia="Times New Roman" w:hAnsi="Times New Roman"/>
          <w:sz w:val="24"/>
          <w:szCs w:val="24"/>
          <w:rtl w:val="0"/>
        </w:rPr>
        <w:t xml:space="preserve"> after 10 cycles. We the</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purified the PCR product with a 1.8x AMPure </w:t>
      </w:r>
      <w:r w:rsidDel="00000000" w:rsidR="00000000" w:rsidRPr="00000000">
        <w:rPr>
          <w:rFonts w:ascii="Times New Roman" w:cs="Times New Roman" w:eastAsia="Times New Roman" w:hAnsi="Times New Roman"/>
          <w:sz w:val="24"/>
          <w:szCs w:val="24"/>
          <w:rtl w:val="0"/>
        </w:rPr>
        <w:t xml:space="preserve">XP (Beckman coulter) </w:t>
      </w:r>
      <w:r w:rsidDel="00000000" w:rsidR="00000000" w:rsidRPr="00000000">
        <w:rPr>
          <w:rFonts w:ascii="Times New Roman" w:cs="Times New Roman" w:eastAsia="Times New Roman" w:hAnsi="Times New Roman"/>
          <w:sz w:val="24"/>
          <w:szCs w:val="24"/>
          <w:rtl w:val="0"/>
        </w:rPr>
        <w:t xml:space="preserve">cleanup and eluted in 50</w:t>
      </w:r>
      <w:r w:rsidDel="00000000" w:rsidR="00000000" w:rsidRPr="00000000">
        <w:rPr>
          <w:rFonts w:ascii="Times New Roman" w:cs="Times New Roman" w:eastAsia="Times New Roman" w:hAnsi="Times New Roman"/>
          <w:sz w:val="24"/>
          <w:szCs w:val="24"/>
          <w:rtl w:val="0"/>
        </w:rPr>
        <w:t xml:space="preserve"> µ</w:t>
      </w:r>
      <w:r w:rsidDel="00000000" w:rsidR="00000000" w:rsidRPr="00000000">
        <w:rPr>
          <w:rFonts w:ascii="Times New Roman" w:cs="Times New Roman" w:eastAsia="Times New Roman" w:hAnsi="Times New Roman"/>
          <w:sz w:val="24"/>
          <w:szCs w:val="24"/>
          <w:rtl w:val="0"/>
        </w:rPr>
        <w:t xml:space="preserve">l of Qiagen Elution Buffer</w:t>
      </w:r>
      <w:r w:rsidDel="00000000" w:rsidR="00000000" w:rsidRPr="00000000">
        <w:rPr>
          <w:rFonts w:ascii="Times New Roman" w:cs="Times New Roman" w:eastAsia="Times New Roman" w:hAnsi="Times New Roman"/>
          <w:sz w:val="24"/>
          <w:szCs w:val="24"/>
          <w:rtl w:val="0"/>
        </w:rPr>
        <w:t xml:space="preserve"> (EB)</w:t>
      </w:r>
      <w:r w:rsidDel="00000000" w:rsidR="00000000" w:rsidRPr="00000000">
        <w:rPr>
          <w:rFonts w:ascii="Times New Roman" w:cs="Times New Roman" w:eastAsia="Times New Roman" w:hAnsi="Times New Roman"/>
          <w:sz w:val="24"/>
          <w:szCs w:val="24"/>
          <w:rtl w:val="0"/>
        </w:rPr>
        <w:t xml:space="preserve">, following the manufacturer’s protocol. We took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µ</w:t>
      </w:r>
      <w:r w:rsidDel="00000000" w:rsidR="00000000" w:rsidRPr="00000000">
        <w:rPr>
          <w:rFonts w:ascii="Times New Roman" w:cs="Times New Roman" w:eastAsia="Times New Roman" w:hAnsi="Times New Roman"/>
          <w:sz w:val="24"/>
          <w:szCs w:val="24"/>
          <w:rtl w:val="0"/>
        </w:rPr>
        <w:t xml:space="preserve">L </w:t>
      </w:r>
      <w:r w:rsidDel="00000000" w:rsidR="00000000" w:rsidRPr="00000000">
        <w:rPr>
          <w:rFonts w:ascii="Times New Roman" w:cs="Times New Roman" w:eastAsia="Times New Roman" w:hAnsi="Times New Roman"/>
          <w:sz w:val="24"/>
          <w:szCs w:val="24"/>
          <w:rtl w:val="0"/>
        </w:rPr>
        <w:t xml:space="preserve">of purified PCR product and amplified in triplicate a second reaction using Kapa HiFi 2x Readymix using primers STARR-Seq-AG-f and STARR-BC-spacer-r with a 35 s extension time and 65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annealing temperature for eight cycles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This round of PCR added a 15 bp degenerate barcode on the 3′ end of the spacer as well as homology arms to the 3′ end of the human STARR-seq vector. We then pooled the three reactions together, ran on a 1.5% agarose gel, and gel extracted the amplicon using the QIAquick Gel Extraction Kit</w:t>
      </w:r>
      <w:r w:rsidDel="00000000" w:rsidR="00000000" w:rsidRPr="00000000">
        <w:rPr>
          <w:rFonts w:ascii="Times New Roman" w:cs="Times New Roman" w:eastAsia="Times New Roman" w:hAnsi="Times New Roman"/>
          <w:sz w:val="24"/>
          <w:szCs w:val="24"/>
          <w:rtl w:val="0"/>
        </w:rPr>
        <w:t xml:space="preserve"> (Qiagen)</w:t>
      </w:r>
      <w:r w:rsidDel="00000000" w:rsidR="00000000" w:rsidRPr="00000000">
        <w:rPr>
          <w:rFonts w:ascii="Times New Roman" w:cs="Times New Roman" w:eastAsia="Times New Roman" w:hAnsi="Times New Roman"/>
          <w:sz w:val="24"/>
          <w:szCs w:val="24"/>
          <w:rtl w:val="0"/>
        </w:rPr>
        <w:t xml:space="preserve">, following the manufacturer’s protocol, eluting in 17.5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w:t>
      </w:r>
      <w:r w:rsidDel="00000000" w:rsidR="00000000" w:rsidRPr="00000000">
        <w:rPr>
          <w:rFonts w:ascii="Times New Roman" w:cs="Times New Roman" w:eastAsia="Times New Roman" w:hAnsi="Times New Roman"/>
          <w:sz w:val="24"/>
          <w:szCs w:val="24"/>
          <w:rtl w:val="0"/>
        </w:rPr>
        <w:t xml:space="preserve"> EB</w:t>
      </w:r>
      <w:r w:rsidDel="00000000" w:rsidR="00000000" w:rsidRPr="00000000">
        <w:rPr>
          <w:rFonts w:ascii="Times New Roman" w:cs="Times New Roman" w:eastAsia="Times New Roman" w:hAnsi="Times New Roman"/>
          <w:sz w:val="24"/>
          <w:szCs w:val="24"/>
          <w:rtl w:val="0"/>
        </w:rPr>
        <w:t xml:space="preserve">. We then cloned a 2:1 molar excess of our gel-extracted insert into 100 ng of the human STARR-seq vector (linearized with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Sal</w:t>
      </w:r>
      <w:r w:rsidDel="00000000" w:rsidR="00000000" w:rsidRPr="00000000">
        <w:rPr>
          <w:rFonts w:ascii="Times New Roman" w:cs="Times New Roman" w:eastAsia="Times New Roman" w:hAnsi="Times New Roman"/>
          <w:sz w:val="24"/>
          <w:szCs w:val="24"/>
          <w:rtl w:val="0"/>
        </w:rPr>
        <w:t xml:space="preserve">I) with the NEBuilder HiFi DNA Assembly Cloning Kit</w:t>
      </w:r>
      <w:r w:rsidDel="00000000" w:rsidR="00000000" w:rsidRPr="00000000">
        <w:rPr>
          <w:rFonts w:ascii="Times New Roman" w:cs="Times New Roman" w:eastAsia="Times New Roman" w:hAnsi="Times New Roman"/>
          <w:sz w:val="24"/>
          <w:szCs w:val="24"/>
          <w:rtl w:val="0"/>
        </w:rPr>
        <w:t xml:space="preserve"> (NEB)</w:t>
      </w:r>
      <w:r w:rsidDel="00000000" w:rsidR="00000000" w:rsidRPr="00000000">
        <w:rPr>
          <w:rFonts w:ascii="Times New Roman" w:cs="Times New Roman" w:eastAsia="Times New Roman" w:hAnsi="Times New Roman"/>
          <w:sz w:val="24"/>
          <w:szCs w:val="24"/>
          <w:rtl w:val="0"/>
        </w:rPr>
        <w:t xml:space="preserve">, following the manufacturer’s protocol. We transformed </w:t>
      </w:r>
      <w:r w:rsidDel="00000000" w:rsidR="00000000" w:rsidRPr="00000000">
        <w:rPr>
          <w:rFonts w:ascii="Times New Roman" w:cs="Times New Roman" w:eastAsia="Times New Roman" w:hAnsi="Times New Roman"/>
          <w:sz w:val="24"/>
          <w:szCs w:val="24"/>
          <w:rtl w:val="0"/>
        </w:rPr>
        <w:t xml:space="preserve">10-beta </w:t>
      </w:r>
      <w:r w:rsidDel="00000000" w:rsidR="00000000" w:rsidRPr="00000000">
        <w:rPr>
          <w:rFonts w:ascii="Times New Roman" w:cs="Times New Roman" w:eastAsia="Times New Roman" w:hAnsi="Times New Roman"/>
          <w:sz w:val="24"/>
          <w:szCs w:val="24"/>
          <w:rtl w:val="0"/>
        </w:rPr>
        <w:t xml:space="preserve">electrocompetent</w:t>
      </w:r>
      <w:r w:rsidDel="00000000" w:rsidR="00000000" w:rsidRPr="00000000">
        <w:rPr>
          <w:rFonts w:ascii="Times New Roman" w:cs="Times New Roman" w:eastAsia="Times New Roman" w:hAnsi="Times New Roman"/>
          <w:sz w:val="24"/>
          <w:szCs w:val="24"/>
          <w:rtl w:val="0"/>
        </w:rPr>
        <w:t xml:space="preserve"> cells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(NEB </w:t>
      </w:r>
      <w:r w:rsidDel="00000000" w:rsidR="00000000" w:rsidRPr="00000000">
        <w:rPr>
          <w:rFonts w:ascii="Times New Roman" w:cs="Times New Roman" w:eastAsia="Times New Roman" w:hAnsi="Times New Roman"/>
          <w:sz w:val="24"/>
          <w:szCs w:val="24"/>
          <w:rtl w:val="0"/>
        </w:rPr>
        <w:t xml:space="preserve">C3020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the plasmids </w:t>
      </w:r>
      <w:r w:rsidDel="00000000" w:rsidR="00000000" w:rsidRPr="00000000">
        <w:rPr>
          <w:rFonts w:ascii="Times New Roman" w:cs="Times New Roman" w:eastAsia="Times New Roman" w:hAnsi="Times New Roman"/>
          <w:sz w:val="24"/>
          <w:szCs w:val="24"/>
          <w:rtl w:val="0"/>
        </w:rPr>
        <w:t xml:space="preserve">in duplicate following the manufacturer’s protocol, along with a no insert negative control. We pooled the two transformations during recovery and plated 15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to estimate complexity. The following day, we estimated complexity as approximately 750,000, and grew </w:t>
      </w:r>
      <w:r w:rsidDel="00000000" w:rsidR="00000000" w:rsidRPr="00000000">
        <w:rPr>
          <w:rFonts w:ascii="Times New Roman" w:cs="Times New Roman" w:eastAsia="Times New Roman" w:hAnsi="Times New Roman"/>
          <w:sz w:val="24"/>
          <w:szCs w:val="24"/>
          <w:rtl w:val="0"/>
        </w:rPr>
        <w:t xml:space="preserve">a third</w:t>
      </w:r>
      <w:r w:rsidDel="00000000" w:rsidR="00000000" w:rsidRPr="00000000">
        <w:rPr>
          <w:rFonts w:ascii="Times New Roman" w:cs="Times New Roman" w:eastAsia="Times New Roman" w:hAnsi="Times New Roman"/>
          <w:sz w:val="24"/>
          <w:szCs w:val="24"/>
          <w:rtl w:val="0"/>
        </w:rPr>
        <w:t xml:space="preserve"> of the transformation to represent a library of 250,000 in 100 mL of LB+Ampicillin</w:t>
      </w:r>
      <w:r w:rsidDel="00000000" w:rsidR="00000000" w:rsidRPr="00000000">
        <w:rPr>
          <w:rFonts w:ascii="Times New Roman" w:cs="Times New Roman" w:eastAsia="Times New Roman" w:hAnsi="Times New Roman"/>
          <w:sz w:val="24"/>
          <w:szCs w:val="24"/>
          <w:rtl w:val="0"/>
        </w:rPr>
        <w:t xml:space="preserve">, so that each candidate enhancer is expected to associate on average </w:t>
      </w:r>
      <w:r w:rsidDel="00000000" w:rsidR="00000000" w:rsidRPr="00000000">
        <w:rPr>
          <w:rFonts w:ascii="Times New Roman" w:cs="Times New Roman" w:eastAsia="Times New Roman" w:hAnsi="Times New Roman"/>
          <w:sz w:val="24"/>
          <w:szCs w:val="24"/>
          <w:rtl w:val="0"/>
        </w:rPr>
        <w:t xml:space="preserve">with </w:t>
      </w:r>
      <w:r w:rsidDel="00000000" w:rsidR="00000000" w:rsidRPr="00000000">
        <w:rPr>
          <w:rFonts w:ascii="Times New Roman" w:cs="Times New Roman" w:eastAsia="Times New Roman" w:hAnsi="Times New Roman"/>
          <w:sz w:val="24"/>
          <w:szCs w:val="24"/>
          <w:rtl w:val="0"/>
        </w:rPr>
        <w:t xml:space="preserve">100 different barcodes</w:t>
      </w:r>
      <w:r w:rsidDel="00000000" w:rsidR="00000000" w:rsidRPr="00000000">
        <w:rPr>
          <w:rFonts w:ascii="Times New Roman" w:cs="Times New Roman" w:eastAsia="Times New Roman" w:hAnsi="Times New Roman"/>
          <w:sz w:val="24"/>
          <w:szCs w:val="24"/>
          <w:rtl w:val="0"/>
        </w:rPr>
        <w:t xml:space="preserve">. We extracted the plasmid using the ZymoPURE II Plasmid Midiprep Kit</w:t>
      </w:r>
      <w:r w:rsidDel="00000000" w:rsidR="00000000" w:rsidRPr="00000000">
        <w:rPr>
          <w:rFonts w:ascii="Times New Roman" w:cs="Times New Roman" w:eastAsia="Times New Roman" w:hAnsi="Times New Roman"/>
          <w:sz w:val="24"/>
          <w:szCs w:val="24"/>
          <w:rtl w:val="0"/>
        </w:rPr>
        <w:t xml:space="preserve"> (Zymo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Barcode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ssociation library</w:t>
      </w:r>
      <w:r w:rsidDel="00000000" w:rsidR="00000000" w:rsidRPr="00000000">
        <w:rPr>
          <w:rFonts w:ascii="Times New Roman" w:cs="Times New Roman" w:eastAsia="Times New Roman" w:hAnsi="Times New Roman"/>
          <w:b w:val="1"/>
          <w:sz w:val="24"/>
          <w:szCs w:val="24"/>
          <w:rtl w:val="0"/>
        </w:rPr>
        <w:t xml:space="preserve"> for the 9 MPRA assays</w:t>
      </w:r>
    </w:p>
    <w:p w:rsidR="00000000" w:rsidDel="00000000" w:rsidP="00000000" w:rsidRDefault="00000000" w:rsidRPr="00000000" w14:paraId="0000006F">
      <w:pPr>
        <w:spacing w:line="48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We amplified 5 ng of the human STARR-seq (HSS) library with the following primers: P5-STARR-AG-ass-f </w:t>
      </w:r>
      <w:r w:rsidDel="00000000" w:rsidR="00000000" w:rsidRPr="00000000">
        <w:rPr>
          <w:rFonts w:ascii="Times New Roman" w:cs="Times New Roman" w:eastAsia="Times New Roman" w:hAnsi="Times New Roman"/>
          <w:sz w:val="24"/>
          <w:szCs w:val="24"/>
          <w:rtl w:val="0"/>
        </w:rPr>
        <w:t xml:space="preserve">and P7-STARR-ass-r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These primers add a sample-specific barcode and Illumina flow cell adapters. We then spiked the library into a NextSeq Mid 300 cycle kit with paired-end 149 bp reads and a </w:t>
      </w:r>
      <w:r w:rsidDel="00000000" w:rsidR="00000000" w:rsidRPr="00000000">
        <w:rPr>
          <w:rFonts w:ascii="Times New Roman" w:cs="Times New Roman" w:eastAsia="Times New Roman" w:hAnsi="Times New Roman"/>
          <w:sz w:val="24"/>
          <w:szCs w:val="24"/>
          <w:rtl w:val="0"/>
        </w:rPr>
        <w:t xml:space="preserve">20 bp</w:t>
      </w:r>
      <w:r w:rsidDel="00000000" w:rsidR="00000000" w:rsidRPr="00000000">
        <w:rPr>
          <w:rFonts w:ascii="Times New Roman" w:cs="Times New Roman" w:eastAsia="Times New Roman" w:hAnsi="Times New Roman"/>
          <w:sz w:val="24"/>
          <w:szCs w:val="24"/>
          <w:rtl w:val="0"/>
        </w:rPr>
        <w:t xml:space="preserve"> index read (which captured the 15 bp barcode as well as 5 bp of extra sequence to help filter for read quality), using the following custom </w:t>
      </w:r>
      <w:r w:rsidDel="00000000" w:rsidR="00000000" w:rsidRPr="00000000">
        <w:rPr>
          <w:rFonts w:ascii="Times New Roman" w:cs="Times New Roman" w:eastAsia="Times New Roman" w:hAnsi="Times New Roman"/>
          <w:sz w:val="24"/>
          <w:szCs w:val="24"/>
          <w:rtl w:val="0"/>
        </w:rPr>
        <w:t xml:space="preserve">primers</w:t>
      </w:r>
      <w:r w:rsidDel="00000000" w:rsidR="00000000" w:rsidRPr="00000000">
        <w:rPr>
          <w:rFonts w:ascii="Times New Roman" w:cs="Times New Roman" w:eastAsia="Times New Roman" w:hAnsi="Times New Roman"/>
          <w:sz w:val="24"/>
          <w:szCs w:val="24"/>
          <w:rtl w:val="0"/>
        </w:rPr>
        <w:t xml:space="preserve">: Read1 as STARR-AG-seq-R1</w:t>
      </w:r>
      <w:r w:rsidDel="00000000" w:rsidR="00000000" w:rsidRPr="00000000">
        <w:rPr>
          <w:rFonts w:ascii="Times New Roman" w:cs="Times New Roman" w:eastAsia="Times New Roman" w:hAnsi="Times New Roman"/>
          <w:sz w:val="24"/>
          <w:szCs w:val="24"/>
          <w:rtl w:val="0"/>
        </w:rPr>
        <w:t xml:space="preserve">, Read2 as spacer-seq-R2, Index1 as pLSmp-ass-seq-ind1 and Index2 as STARR-AG-ind2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cloning</w:t>
      </w:r>
    </w:p>
    <w:p w:rsidR="00000000" w:rsidDel="00000000" w:rsidP="00000000" w:rsidRDefault="00000000" w:rsidRPr="00000000" w14:paraId="0000007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From HSS to ORI vector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amplified 5 ng of the HSS library with the following primers: STARR-Seq-AG-f and STARR-Seq-AG-r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using KAPA HiFi 2x Readymix</w:t>
      </w:r>
      <w:r w:rsidDel="00000000" w:rsidR="00000000" w:rsidRPr="00000000">
        <w:rPr>
          <w:rFonts w:ascii="Times New Roman" w:cs="Times New Roman" w:eastAsia="Times New Roman" w:hAnsi="Times New Roman"/>
          <w:sz w:val="24"/>
          <w:szCs w:val="24"/>
          <w:rtl w:val="0"/>
        </w:rPr>
        <w:t xml:space="preserve"> (Kapa Biosystems)</w:t>
      </w:r>
      <w:r w:rsidDel="00000000" w:rsidR="00000000" w:rsidRPr="00000000">
        <w:rPr>
          <w:rFonts w:ascii="Times New Roman" w:cs="Times New Roman" w:eastAsia="Times New Roman" w:hAnsi="Times New Roman"/>
          <w:sz w:val="24"/>
          <w:szCs w:val="24"/>
          <w:rtl w:val="0"/>
        </w:rPr>
        <w:t xml:space="preserve"> with a 65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annealing temperature and 30 s extension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These primers amplify both candidate enhancers and previously assigned degenerate barcodes and add homology arms to the ORI</w:t>
      </w:r>
      <w:r w:rsidDel="00000000" w:rsidR="00000000" w:rsidRPr="00000000">
        <w:rPr>
          <w:rFonts w:ascii="Times New Roman" w:cs="Times New Roman" w:eastAsia="Times New Roman" w:hAnsi="Times New Roman"/>
          <w:sz w:val="24"/>
          <w:szCs w:val="24"/>
          <w:rtl w:val="0"/>
        </w:rPr>
        <w:t xml:space="preserve"> vector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(Addgene 99296)</w:t>
      </w:r>
      <w:hyperlink r:id="rId6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22</w:t>
        </w:r>
      </w:hyperlink>
      <w:r w:rsidDel="00000000" w:rsidR="00000000" w:rsidRPr="00000000">
        <w:rPr>
          <w:rFonts w:ascii="Times New Roman" w:cs="Times New Roman" w:eastAsia="Times New Roman" w:hAnsi="Times New Roman"/>
          <w:sz w:val="24"/>
          <w:szCs w:val="24"/>
          <w:rtl w:val="0"/>
        </w:rPr>
        <w:t xml:space="preserve">. We followed the reaction in real time with Sybr Green </w:t>
      </w:r>
      <w:r w:rsidDel="00000000" w:rsidR="00000000" w:rsidRPr="00000000">
        <w:rPr>
          <w:rFonts w:ascii="Times New Roman" w:cs="Times New Roman" w:eastAsia="Times New Roman" w:hAnsi="Times New Roman"/>
          <w:sz w:val="24"/>
          <w:szCs w:val="24"/>
          <w:rtl w:val="0"/>
        </w:rPr>
        <w:t xml:space="preserve">(Thermo fisher scientific) </w:t>
      </w:r>
      <w:r w:rsidDel="00000000" w:rsidR="00000000" w:rsidRPr="00000000">
        <w:rPr>
          <w:rFonts w:ascii="Times New Roman" w:cs="Times New Roman" w:eastAsia="Times New Roman" w:hAnsi="Times New Roman"/>
          <w:sz w:val="24"/>
          <w:szCs w:val="24"/>
          <w:rtl w:val="0"/>
        </w:rPr>
        <w:t xml:space="preserve">and stopped the reaction before plateauing, at 13 cycles. We gel extracted the amplicon on a 1.5% agarose gel as described above. We then cloned the library in a 2:1 molar excess into 100 ng of the hSTARR-seq_ORI vector (addgene ID:99296), linearized with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Sal</w:t>
      </w:r>
      <w:r w:rsidDel="00000000" w:rsidR="00000000" w:rsidRPr="00000000">
        <w:rPr>
          <w:rFonts w:ascii="Times New Roman" w:cs="Times New Roman" w:eastAsia="Times New Roman" w:hAnsi="Times New Roman"/>
          <w:sz w:val="24"/>
          <w:szCs w:val="24"/>
          <w:rtl w:val="0"/>
        </w:rPr>
        <w:t xml:space="preserve">I, using the NEBuilder HiFi DNA Assembly Cloning Kit</w:t>
      </w:r>
      <w:r w:rsidDel="00000000" w:rsidR="00000000" w:rsidRPr="00000000">
        <w:rPr>
          <w:rFonts w:ascii="Times New Roman" w:cs="Times New Roman" w:eastAsia="Times New Roman" w:hAnsi="Times New Roman"/>
          <w:sz w:val="24"/>
          <w:szCs w:val="24"/>
          <w:rtl w:val="0"/>
        </w:rPr>
        <w:t xml:space="preserve"> (NEB)</w:t>
      </w:r>
      <w:r w:rsidDel="00000000" w:rsidR="00000000" w:rsidRPr="00000000">
        <w:rPr>
          <w:rFonts w:ascii="Times New Roman" w:cs="Times New Roman" w:eastAsia="Times New Roman" w:hAnsi="Times New Roman"/>
          <w:sz w:val="24"/>
          <w:szCs w:val="24"/>
          <w:rtl w:val="0"/>
        </w:rPr>
        <w:t xml:space="preserve">, following the manufacturer’s protocol. We then transformed </w:t>
      </w:r>
      <w:r w:rsidDel="00000000" w:rsidR="00000000" w:rsidRPr="00000000">
        <w:rPr>
          <w:rFonts w:ascii="Times New Roman" w:cs="Times New Roman" w:eastAsia="Times New Roman" w:hAnsi="Times New Roman"/>
          <w:sz w:val="24"/>
          <w:szCs w:val="24"/>
          <w:rtl w:val="0"/>
        </w:rPr>
        <w:t xml:space="preserve">10-beta electrocompetent cells (NEB</w:t>
      </w:r>
      <w:r w:rsidDel="00000000" w:rsidR="00000000" w:rsidRPr="00000000">
        <w:rPr>
          <w:rFonts w:ascii="Times New Roman" w:cs="Times New Roman" w:eastAsia="Times New Roman" w:hAnsi="Times New Roman"/>
          <w:sz w:val="24"/>
          <w:szCs w:val="24"/>
          <w:rtl w:val="0"/>
        </w:rPr>
        <w:t xml:space="preserve"> C3020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the plasmids </w:t>
      </w:r>
      <w:r w:rsidDel="00000000" w:rsidR="00000000" w:rsidRPr="00000000">
        <w:rPr>
          <w:rFonts w:ascii="Times New Roman" w:cs="Times New Roman" w:eastAsia="Times New Roman" w:hAnsi="Times New Roman"/>
          <w:sz w:val="24"/>
          <w:szCs w:val="24"/>
          <w:rtl w:val="0"/>
        </w:rPr>
        <w:t xml:space="preserve">in duplicate following the manufacturer’s protocol, along with a no insert negative control. We pooled the two positive transformations during recovery, plated 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to estimate complexity and grew the remainder of the culture in 100 mL LB+Amp. The following day, we estimated the complexity as &gt;500K and extracted the plasmid using the ZymoPURE II Plasmid Midiprep Kit</w:t>
      </w:r>
      <w:r w:rsidDel="00000000" w:rsidR="00000000" w:rsidRPr="00000000">
        <w:rPr>
          <w:rFonts w:ascii="Times New Roman" w:cs="Times New Roman" w:eastAsia="Times New Roman" w:hAnsi="Times New Roman"/>
          <w:sz w:val="24"/>
          <w:szCs w:val="24"/>
          <w:rtl w:val="0"/>
        </w:rPr>
        <w:t xml:space="preserve"> (Zymo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h</w:t>
      </w:r>
      <w:r w:rsidDel="00000000" w:rsidR="00000000" w:rsidRPr="00000000">
        <w:rPr>
          <w:rFonts w:ascii="Times New Roman" w:cs="Times New Roman" w:eastAsia="Times New Roman" w:hAnsi="Times New Roman"/>
          <w:i w:val="1"/>
          <w:sz w:val="24"/>
          <w:szCs w:val="24"/>
          <w:rtl w:val="0"/>
        </w:rPr>
        <w:t xml:space="preserve">uman STARR-seq to pGL4.23c MPRA vector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described above, we amplified 5 ng of the human STARR-seq library with the following primers: pGL423c-AG-1f and pGL423c-AG-1r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These primers </w:t>
      </w:r>
      <w:r w:rsidDel="00000000" w:rsidR="00000000" w:rsidRPr="00000000">
        <w:rPr>
          <w:rFonts w:ascii="Times New Roman" w:cs="Times New Roman" w:eastAsia="Times New Roman" w:hAnsi="Times New Roman"/>
          <w:sz w:val="24"/>
          <w:szCs w:val="24"/>
          <w:rtl w:val="0"/>
        </w:rPr>
        <w:t xml:space="preserve">amplify both candidate enhancers and previously assigned degenerate barcodes and </w:t>
      </w:r>
      <w:r w:rsidDel="00000000" w:rsidR="00000000" w:rsidRPr="00000000">
        <w:rPr>
          <w:rFonts w:ascii="Times New Roman" w:cs="Times New Roman" w:eastAsia="Times New Roman" w:hAnsi="Times New Roman"/>
          <w:sz w:val="24"/>
          <w:szCs w:val="24"/>
          <w:rtl w:val="0"/>
        </w:rPr>
        <w:t xml:space="preserve">add homology arms to the </w:t>
      </w:r>
      <w:r w:rsidDel="00000000" w:rsidR="00000000" w:rsidRPr="00000000">
        <w:rPr>
          <w:rFonts w:ascii="Times New Roman" w:cs="Times New Roman" w:eastAsia="Times New Roman" w:hAnsi="Times New Roman"/>
          <w:sz w:val="24"/>
          <w:szCs w:val="24"/>
          <w:rtl w:val="0"/>
        </w:rPr>
        <w:t xml:space="preserve">pGL4.23c MPRA vector</w:t>
      </w:r>
      <w:r w:rsidDel="00000000" w:rsidR="00000000" w:rsidRPr="00000000">
        <w:rPr>
          <w:rFonts w:ascii="Times New Roman" w:cs="Times New Roman" w:eastAsia="Times New Roman" w:hAnsi="Times New Roman"/>
          <w:sz w:val="24"/>
          <w:szCs w:val="24"/>
          <w:rtl w:val="0"/>
        </w:rPr>
        <w:t xml:space="preserve"> (GenBank MK484105). We stopped the reaction before plateauing, at 18 cycles. We linearized the pGL4.23c MPRA backbone, while removing the minimal promoter and reporter using </w:t>
      </w:r>
      <w:r w:rsidDel="00000000" w:rsidR="00000000" w:rsidRPr="00000000">
        <w:rPr>
          <w:rFonts w:ascii="Times New Roman" w:cs="Times New Roman" w:eastAsia="Times New Roman" w:hAnsi="Times New Roman"/>
          <w:i w:val="1"/>
          <w:sz w:val="24"/>
          <w:szCs w:val="24"/>
          <w:rtl w:val="0"/>
        </w:rPr>
        <w:t xml:space="preserve">Hin</w:t>
      </w:r>
      <w:r w:rsidDel="00000000" w:rsidR="00000000" w:rsidRPr="00000000">
        <w:rPr>
          <w:rFonts w:ascii="Times New Roman" w:cs="Times New Roman" w:eastAsia="Times New Roman" w:hAnsi="Times New Roman"/>
          <w:sz w:val="24"/>
          <w:szCs w:val="24"/>
          <w:rtl w:val="0"/>
        </w:rPr>
        <w:t xml:space="preserve">dIII and </w:t>
      </w:r>
      <w:r w:rsidDel="00000000" w:rsidR="00000000" w:rsidRPr="00000000">
        <w:rPr>
          <w:rFonts w:ascii="Times New Roman" w:cs="Times New Roman" w:eastAsia="Times New Roman" w:hAnsi="Times New Roman"/>
          <w:i w:val="1"/>
          <w:sz w:val="24"/>
          <w:szCs w:val="24"/>
          <w:rtl w:val="0"/>
        </w:rPr>
        <w:t xml:space="preserve">Xba</w:t>
      </w:r>
      <w:r w:rsidDel="00000000" w:rsidR="00000000" w:rsidRPr="00000000">
        <w:rPr>
          <w:rFonts w:ascii="Times New Roman" w:cs="Times New Roman" w:eastAsia="Times New Roman" w:hAnsi="Times New Roman"/>
          <w:sz w:val="24"/>
          <w:szCs w:val="24"/>
          <w:rtl w:val="0"/>
        </w:rPr>
        <w:t xml:space="preserve">I. We treated the linearized plasmid with antarctic phosphatase (NEB) following the manufacturer’s protocol, and then gel extracted the plasmid on a 1% agarose gel, as described above. We then cloned our insert into the linearized backbone, transformed, and extracted DNA as described above. We then relinearized the pGL4.23c backbone, containing our enhancer library with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RI, gel extracted, and inserted our minimal promoter + GFP cassette, which contains overlaps for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RI.</w:t>
      </w:r>
      <w:r w:rsidDel="00000000" w:rsidR="00000000" w:rsidRPr="00000000">
        <w:rPr>
          <w:rtl w:val="0"/>
        </w:rPr>
      </w:r>
    </w:p>
    <w:p w:rsidR="00000000" w:rsidDel="00000000" w:rsidP="00000000" w:rsidRDefault="00000000" w:rsidRPr="00000000" w14:paraId="0000007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4"/>
          <w:szCs w:val="24"/>
          <w:rtl w:val="0"/>
        </w:rPr>
        <w:t xml:space="preserve">rom </w:t>
      </w:r>
      <w:r w:rsidDel="00000000" w:rsidR="00000000" w:rsidRPr="00000000">
        <w:rPr>
          <w:rFonts w:ascii="Times New Roman" w:cs="Times New Roman" w:eastAsia="Times New Roman" w:hAnsi="Times New Roman"/>
          <w:i w:val="1"/>
          <w:sz w:val="24"/>
          <w:szCs w:val="24"/>
          <w:rtl w:val="0"/>
        </w:rPr>
        <w:t xml:space="preserve">h</w:t>
      </w:r>
      <w:r w:rsidDel="00000000" w:rsidR="00000000" w:rsidRPr="00000000">
        <w:rPr>
          <w:rFonts w:ascii="Times New Roman" w:cs="Times New Roman" w:eastAsia="Times New Roman" w:hAnsi="Times New Roman"/>
          <w:i w:val="1"/>
          <w:sz w:val="24"/>
          <w:szCs w:val="24"/>
          <w:rtl w:val="0"/>
        </w:rPr>
        <w:t xml:space="preserve">uman STARR-seq to lentiMPRA 5′/5′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similar methods as in</w:t>
      </w:r>
      <w:r w:rsidDel="00000000" w:rsidR="00000000" w:rsidRPr="00000000">
        <w:rPr>
          <w:rFonts w:ascii="Times New Roman" w:cs="Times New Roman" w:eastAsia="Times New Roman" w:hAnsi="Times New Roman"/>
          <w:sz w:val="24"/>
          <w:szCs w:val="24"/>
          <w:rtl w:val="0"/>
        </w:rPr>
        <w:t xml:space="preserve"> the pGL4.23c library </w:t>
      </w:r>
      <w:r w:rsidDel="00000000" w:rsidR="00000000" w:rsidRPr="00000000">
        <w:rPr>
          <w:rFonts w:ascii="Times New Roman" w:cs="Times New Roman" w:eastAsia="Times New Roman" w:hAnsi="Times New Roman"/>
          <w:sz w:val="24"/>
          <w:szCs w:val="24"/>
          <w:rtl w:val="0"/>
        </w:rPr>
        <w:t xml:space="preserve">cloning </w:t>
      </w:r>
      <w:r w:rsidDel="00000000" w:rsidR="00000000" w:rsidRPr="00000000">
        <w:rPr>
          <w:rFonts w:ascii="Times New Roman" w:cs="Times New Roman" w:eastAsia="Times New Roman" w:hAnsi="Times New Roman"/>
          <w:sz w:val="24"/>
          <w:szCs w:val="24"/>
          <w:rtl w:val="0"/>
        </w:rPr>
        <w:t xml:space="preserve">with the following changes. The human STARR-seq library was amplified with pLSmP-AG-2f </w:t>
      </w:r>
      <w:r w:rsidDel="00000000" w:rsidR="00000000" w:rsidRPr="00000000">
        <w:rPr>
          <w:rFonts w:ascii="Times New Roman" w:cs="Times New Roman" w:eastAsia="Times New Roman" w:hAnsi="Times New Roman"/>
          <w:sz w:val="24"/>
          <w:szCs w:val="24"/>
          <w:rtl w:val="0"/>
        </w:rPr>
        <w:t xml:space="preserve">and pLSmP-AG-5r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for 17 cycles. After gel extraction, we cloned the insert into the pLS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(Addgene 81225)</w:t>
      </w:r>
      <w:hyperlink r:id="rId6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which had been linearized with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I and treated with antarctic phosphatase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resulting library was recut with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residing</w:t>
      </w:r>
      <w:r w:rsidDel="00000000" w:rsidR="00000000" w:rsidRPr="00000000">
        <w:rPr>
          <w:rFonts w:ascii="Times New Roman" w:cs="Times New Roman" w:eastAsia="Times New Roman" w:hAnsi="Times New Roman"/>
          <w:sz w:val="24"/>
          <w:szCs w:val="24"/>
          <w:rtl w:val="0"/>
        </w:rPr>
        <w:t xml:space="preserve"> between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designed candidate enhancer and barcode,</w:t>
      </w:r>
      <w:r w:rsidDel="00000000" w:rsidR="00000000" w:rsidRPr="00000000">
        <w:rPr>
          <w:rFonts w:ascii="Times New Roman" w:cs="Times New Roman" w:eastAsia="Times New Roman" w:hAnsi="Times New Roman"/>
          <w:sz w:val="24"/>
          <w:szCs w:val="24"/>
          <w:rtl w:val="0"/>
        </w:rPr>
        <w:t xml:space="preserve"> and the minimal promoter was ligated in. We </w:t>
      </w:r>
      <w:r w:rsidDel="00000000" w:rsidR="00000000" w:rsidRPr="00000000">
        <w:rPr>
          <w:rFonts w:ascii="Times New Roman" w:cs="Times New Roman" w:eastAsia="Times New Roman" w:hAnsi="Times New Roman"/>
          <w:sz w:val="24"/>
          <w:szCs w:val="24"/>
          <w:rtl w:val="0"/>
        </w:rPr>
        <w:t xml:space="preserve">generated</w:t>
      </w:r>
      <w:r w:rsidDel="00000000" w:rsidR="00000000" w:rsidRPr="00000000">
        <w:rPr>
          <w:rFonts w:ascii="Times New Roman" w:cs="Times New Roman" w:eastAsia="Times New Roman" w:hAnsi="Times New Roman"/>
          <w:sz w:val="24"/>
          <w:szCs w:val="24"/>
          <w:rtl w:val="0"/>
        </w:rPr>
        <w:t xml:space="preserve"> the minimal promoter with oligos minP_F and minP_R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which provide overlaps for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 and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The minimal promoter oligos were phosphorylated and annealed using T4 Ligation Buffer and T4 </w:t>
      </w:r>
      <w:r w:rsidDel="00000000" w:rsidR="00000000" w:rsidRPr="00000000">
        <w:rPr>
          <w:rFonts w:ascii="Times New Roman" w:cs="Times New Roman" w:eastAsia="Times New Roman" w:hAnsi="Times New Roman"/>
          <w:sz w:val="24"/>
          <w:szCs w:val="24"/>
          <w:rtl w:val="0"/>
        </w:rPr>
        <w:t xml:space="preserve">Polynucleotide Kinase (NEB) </w:t>
      </w:r>
      <w:r w:rsidDel="00000000" w:rsidR="00000000" w:rsidRPr="00000000">
        <w:rPr>
          <w:rFonts w:ascii="Times New Roman" w:cs="Times New Roman" w:eastAsia="Times New Roman" w:hAnsi="Times New Roman"/>
          <w:sz w:val="24"/>
          <w:szCs w:val="24"/>
          <w:rtl w:val="0"/>
        </w:rPr>
        <w:t xml:space="preserve"> at 37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for 30 minutes followed by 95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for five minutes, ramping down to 25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at 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/min. We then diluted the annealed oligos</w:t>
      </w:r>
      <w:r w:rsidDel="00000000" w:rsidR="00000000" w:rsidRPr="00000000">
        <w:rPr>
          <w:rFonts w:ascii="Times New Roman" w:cs="Times New Roman" w:eastAsia="Times New Roman" w:hAnsi="Times New Roman"/>
          <w:sz w:val="24"/>
          <w:szCs w:val="24"/>
          <w:rtl w:val="0"/>
        </w:rPr>
        <w:t xml:space="preserve"> at</w:t>
      </w:r>
      <w:r w:rsidDel="00000000" w:rsidR="00000000" w:rsidRPr="00000000">
        <w:rPr>
          <w:rFonts w:ascii="Times New Roman" w:cs="Times New Roman" w:eastAsia="Times New Roman" w:hAnsi="Times New Roman"/>
          <w:sz w:val="24"/>
          <w:szCs w:val="24"/>
          <w:rtl w:val="0"/>
        </w:rPr>
        <w:t xml:space="preserve"> 1:200 and cloned into the linearized pLS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mP backbone with our enhancer library at a 2:1 molar excess.</w:t>
      </w:r>
      <w:r w:rsidDel="00000000" w:rsidR="00000000" w:rsidRPr="00000000">
        <w:rPr>
          <w:rtl w:val="0"/>
        </w:rPr>
      </w:r>
    </w:p>
    <w:p w:rsidR="00000000" w:rsidDel="00000000" w:rsidP="00000000" w:rsidRDefault="00000000" w:rsidRPr="00000000" w14:paraId="0000007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h</w:t>
      </w:r>
      <w:r w:rsidDel="00000000" w:rsidR="00000000" w:rsidRPr="00000000">
        <w:rPr>
          <w:rFonts w:ascii="Times New Roman" w:cs="Times New Roman" w:eastAsia="Times New Roman" w:hAnsi="Times New Roman"/>
          <w:i w:val="1"/>
          <w:sz w:val="24"/>
          <w:szCs w:val="24"/>
          <w:rtl w:val="0"/>
        </w:rPr>
        <w:t xml:space="preserve">uman STARR-seq to</w:t>
      </w:r>
      <w:r w:rsidDel="00000000" w:rsidR="00000000" w:rsidRPr="00000000">
        <w:rPr>
          <w:rFonts w:ascii="Times New Roman" w:cs="Times New Roman" w:eastAsia="Times New Roman" w:hAnsi="Times New Roman"/>
          <w:i w:val="1"/>
          <w:sz w:val="24"/>
          <w:szCs w:val="24"/>
          <w:rtl w:val="0"/>
        </w:rPr>
        <w:t xml:space="preserve"> lentiMPRA 5′/3′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similar methods as for </w:t>
      </w:r>
      <w:r w:rsidDel="00000000" w:rsidR="00000000" w:rsidRPr="00000000">
        <w:rPr>
          <w:rFonts w:ascii="Times New Roman" w:cs="Times New Roman" w:eastAsia="Times New Roman" w:hAnsi="Times New Roman"/>
          <w:sz w:val="24"/>
          <w:szCs w:val="24"/>
          <w:rtl w:val="0"/>
        </w:rPr>
        <w:t xml:space="preserve"> the pGL4.23c library with the following changes. The human STARR-seq library was amplified with pLSmP-AG-2f and pLSmP-AG-3</w:t>
      </w:r>
      <w:r w:rsidDel="00000000" w:rsidR="00000000" w:rsidRPr="00000000">
        <w:rPr>
          <w:rFonts w:ascii="Times New Roman" w:cs="Times New Roman" w:eastAsia="Times New Roman" w:hAnsi="Times New Roman"/>
          <w:sz w:val="24"/>
          <w:szCs w:val="24"/>
          <w:rtl w:val="0"/>
        </w:rPr>
        <w:t xml:space="preserve">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for 17 cycles. After gel extraction, we cloned the insert into the pL</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mP backbone </w:t>
      </w:r>
      <w:r w:rsidDel="00000000" w:rsidR="00000000" w:rsidRPr="00000000">
        <w:rPr>
          <w:rFonts w:ascii="Times New Roman" w:cs="Times New Roman" w:eastAsia="Times New Roman" w:hAnsi="Times New Roman"/>
          <w:sz w:val="24"/>
          <w:szCs w:val="24"/>
          <w:rtl w:val="0"/>
        </w:rPr>
        <w:t xml:space="preserve">(Addgene 81225)</w:t>
      </w:r>
      <w:hyperlink r:id="rId6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which had been linearized with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treated with antarctic phosphatase. </w:t>
      </w:r>
      <w:r w:rsidDel="00000000" w:rsidR="00000000" w:rsidRPr="00000000">
        <w:rPr>
          <w:rFonts w:ascii="Times New Roman" w:cs="Times New Roman" w:eastAsia="Times New Roman" w:hAnsi="Times New Roman"/>
          <w:sz w:val="24"/>
          <w:szCs w:val="24"/>
          <w:rtl w:val="0"/>
        </w:rPr>
        <w:t xml:space="preserve">Similar to</w:t>
      </w:r>
      <w:r w:rsidDel="00000000" w:rsidR="00000000" w:rsidRPr="00000000">
        <w:rPr>
          <w:rFonts w:ascii="Times New Roman" w:cs="Times New Roman" w:eastAsia="Times New Roman" w:hAnsi="Times New Roman"/>
          <w:sz w:val="24"/>
          <w:szCs w:val="24"/>
          <w:rtl w:val="0"/>
        </w:rPr>
        <w:t xml:space="preserve"> the pGL4.23c library, the resulting library was recut with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again, and we inserted our minimal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romoter + GFP cassette, </w:t>
      </w:r>
      <w:r w:rsidDel="00000000" w:rsidR="00000000" w:rsidRPr="00000000">
        <w:rPr>
          <w:rFonts w:ascii="Times New Roman" w:cs="Times New Roman" w:eastAsia="Times New Roman" w:hAnsi="Times New Roman"/>
          <w:sz w:val="24"/>
          <w:szCs w:val="24"/>
          <w:rtl w:val="0"/>
        </w:rPr>
        <w:t xml:space="preserve">containing</w:t>
      </w:r>
      <w:r w:rsidDel="00000000" w:rsidR="00000000" w:rsidRPr="00000000">
        <w:rPr>
          <w:rFonts w:ascii="Times New Roman" w:cs="Times New Roman" w:eastAsia="Times New Roman" w:hAnsi="Times New Roman"/>
          <w:sz w:val="24"/>
          <w:szCs w:val="24"/>
          <w:rtl w:val="0"/>
        </w:rPr>
        <w:t xml:space="preserve"> overlaps for </w:t>
      </w:r>
      <w:r w:rsidDel="00000000" w:rsidR="00000000" w:rsidRPr="00000000">
        <w:rPr>
          <w:rFonts w:ascii="Times New Roman" w:cs="Times New Roman" w:eastAsia="Times New Roman" w:hAnsi="Times New Roman"/>
          <w:i w:val="1"/>
          <w:sz w:val="24"/>
          <w:szCs w:val="24"/>
          <w:rtl w:val="0"/>
        </w:rPr>
        <w:t xml:space="preserve">Sbf</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h</w:t>
      </w:r>
      <w:r w:rsidDel="00000000" w:rsidR="00000000" w:rsidRPr="00000000">
        <w:rPr>
          <w:rFonts w:ascii="Times New Roman" w:cs="Times New Roman" w:eastAsia="Times New Roman" w:hAnsi="Times New Roman"/>
          <w:i w:val="1"/>
          <w:sz w:val="24"/>
          <w:szCs w:val="24"/>
          <w:rtl w:val="0"/>
        </w:rPr>
        <w:t xml:space="preserve">uman STARR-seq to lentiMPRA 3′/3′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similar methods as for t</w:t>
      </w:r>
      <w:r w:rsidDel="00000000" w:rsidR="00000000" w:rsidRPr="00000000">
        <w:rPr>
          <w:rFonts w:ascii="Times New Roman" w:cs="Times New Roman" w:eastAsia="Times New Roman" w:hAnsi="Times New Roman"/>
          <w:sz w:val="24"/>
          <w:szCs w:val="24"/>
          <w:rtl w:val="0"/>
        </w:rPr>
        <w:t xml:space="preserve">he pGL4.23c library with the following changes. The human STARR-seq library was amplified with pLSmP-AG-3f </w:t>
      </w:r>
      <w:r w:rsidDel="00000000" w:rsidR="00000000" w:rsidRPr="00000000">
        <w:rPr>
          <w:rFonts w:ascii="Times New Roman" w:cs="Times New Roman" w:eastAsia="Times New Roman" w:hAnsi="Times New Roman"/>
          <w:sz w:val="24"/>
          <w:szCs w:val="24"/>
          <w:rtl w:val="0"/>
        </w:rPr>
        <w:t xml:space="preserve">and pLSmP-AG-3R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for 13 cycles. </w:t>
      </w:r>
      <w:r w:rsidDel="00000000" w:rsidR="00000000" w:rsidRPr="00000000">
        <w:rPr>
          <w:rFonts w:ascii="Times New Roman" w:cs="Times New Roman" w:eastAsia="Times New Roman" w:hAnsi="Times New Roman"/>
          <w:sz w:val="24"/>
          <w:szCs w:val="24"/>
          <w:rtl w:val="0"/>
        </w:rPr>
        <w:t xml:space="preserve">After gel extraction, we cloned the insert into the pL</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mP backbone </w:t>
      </w:r>
      <w:r w:rsidDel="00000000" w:rsidR="00000000" w:rsidRPr="00000000">
        <w:rPr>
          <w:rFonts w:ascii="Times New Roman" w:cs="Times New Roman" w:eastAsia="Times New Roman" w:hAnsi="Times New Roman"/>
          <w:sz w:val="24"/>
          <w:szCs w:val="24"/>
          <w:rtl w:val="0"/>
        </w:rPr>
        <w:t xml:space="preserve">(Addgene 81225)</w:t>
      </w:r>
      <w:hyperlink r:id="rId6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which had been linearized with </w:t>
      </w:r>
      <w:r w:rsidDel="00000000" w:rsidR="00000000" w:rsidRPr="00000000">
        <w:rPr>
          <w:rFonts w:ascii="Times New Roman" w:cs="Times New Roman" w:eastAsia="Times New Roman" w:hAnsi="Times New Roman"/>
          <w:i w:val="1"/>
          <w:sz w:val="24"/>
          <w:szCs w:val="24"/>
          <w:rtl w:val="0"/>
        </w:rPr>
        <w:t xml:space="preserve">Eco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only and treated with antarctic phosphatase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Cell culture</w:t>
      </w:r>
      <w:r w:rsidDel="00000000" w:rsidR="00000000" w:rsidRPr="00000000">
        <w:rPr>
          <w:rFonts w:ascii="Times New Roman" w:cs="Times New Roman" w:eastAsia="Times New Roman" w:hAnsi="Times New Roman"/>
          <w:b w:val="1"/>
          <w:sz w:val="24"/>
          <w:szCs w:val="24"/>
          <w:rtl w:val="0"/>
        </w:rPr>
        <w:t xml:space="preserve">, lentivirus packaging, and titration</w:t>
      </w:r>
    </w:p>
    <w:p w:rsidR="00000000" w:rsidDel="00000000" w:rsidP="00000000" w:rsidRDefault="00000000" w:rsidRPr="00000000" w14:paraId="0000007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HEK293T and HepG2 cell culture, lentivirus packaging and titration were performed as previously described with modifications</w:t>
      </w:r>
      <w:hyperlink r:id="rId6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Briefly, twelve million HEK293T cells were seeded in 15 cm dishes and cultured for 48 hours. To generate wild-type lentiviral libraries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and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the cells were co-transfected with 5.5 μg of lentiMPRA libraries, 1.85 μg  of pMD2.G (Addgene 12259) and 3.65 μg of psPAX2 (Addgene 12260), which encodes a wild type </w:t>
      </w:r>
      <w:r w:rsidDel="00000000" w:rsidR="00000000" w:rsidRPr="00000000">
        <w:rPr>
          <w:rFonts w:ascii="Times New Roman" w:cs="Times New Roman" w:eastAsia="Times New Roman" w:hAnsi="Times New Roman"/>
          <w:i w:val="1"/>
          <w:sz w:val="24"/>
          <w:szCs w:val="24"/>
          <w:rtl w:val="0"/>
        </w:rPr>
        <w:t xml:space="preserve">pol</w:t>
      </w:r>
      <w:r w:rsidDel="00000000" w:rsidR="00000000" w:rsidRPr="00000000">
        <w:rPr>
          <w:rFonts w:ascii="Times New Roman" w:cs="Times New Roman" w:eastAsia="Times New Roman" w:hAnsi="Times New Roman"/>
          <w:sz w:val="24"/>
          <w:szCs w:val="24"/>
          <w:rtl w:val="0"/>
        </w:rPr>
        <w:t xml:space="preserve">, using EndoFectin Lenti transfection reagent (GeneCopoeia) according to manufacturer’s instruction. To generate non-integrating lentiviral libraries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MT,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MT, and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MT), pLV-HELP (InvivoGen) that encodes a mutant </w:t>
      </w:r>
      <w:r w:rsidDel="00000000" w:rsidR="00000000" w:rsidRPr="00000000">
        <w:rPr>
          <w:rFonts w:ascii="Times New Roman" w:cs="Times New Roman" w:eastAsia="Times New Roman" w:hAnsi="Times New Roman"/>
          <w:i w:val="1"/>
          <w:sz w:val="24"/>
          <w:szCs w:val="24"/>
          <w:rtl w:val="0"/>
        </w:rPr>
        <w:t xml:space="preserve">pol</w:t>
      </w:r>
      <w:r w:rsidDel="00000000" w:rsidR="00000000" w:rsidRPr="00000000">
        <w:rPr>
          <w:rFonts w:ascii="Times New Roman" w:cs="Times New Roman" w:eastAsia="Times New Roman" w:hAnsi="Times New Roman"/>
          <w:sz w:val="24"/>
          <w:szCs w:val="24"/>
          <w:rtl w:val="0"/>
        </w:rPr>
        <w:t xml:space="preserve"> was used instead of psPAX2. After 18 hours, cell culture media w</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refreshed and TiterBoost reagent (GeneCopoeia)</w:t>
      </w:r>
      <w:r w:rsidDel="00000000" w:rsidR="00000000" w:rsidRPr="00000000">
        <w:rPr>
          <w:rFonts w:ascii="Times New Roman" w:cs="Times New Roman" w:eastAsia="Times New Roman" w:hAnsi="Times New Roman"/>
          <w:sz w:val="24"/>
          <w:szCs w:val="24"/>
          <w:rtl w:val="0"/>
        </w:rPr>
        <w:t xml:space="preserve"> was added</w:t>
      </w:r>
      <w:r w:rsidDel="00000000" w:rsidR="00000000" w:rsidRPr="00000000">
        <w:rPr>
          <w:rFonts w:ascii="Times New Roman" w:cs="Times New Roman" w:eastAsia="Times New Roman" w:hAnsi="Times New Roman"/>
          <w:sz w:val="24"/>
          <w:szCs w:val="24"/>
          <w:rtl w:val="0"/>
        </w:rPr>
        <w:t xml:space="preserve">. The transfected cells were cultured for 2 days and lentivirus harvested and concentrated using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Lenti-X concentrator (Takara) according to manufacturer’s protocol. To measure DNA titer for the lentiviral libraries, HepG2 cells were plated at 1x10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cells/well in 24-well plates and incubated for 24 hours. Serial volume (0, 4, 8, 16 μL) of the lentivirus was added with 8 μg/ml polybrene, to increase infection efficiency. The infected cells were cultured for </w:t>
      </w:r>
      <w:r w:rsidDel="00000000" w:rsidR="00000000" w:rsidRPr="00000000">
        <w:rPr>
          <w:rFonts w:ascii="Times New Roman" w:cs="Times New Roman" w:eastAsia="Times New Roman" w:hAnsi="Times New Roman"/>
          <w:sz w:val="24"/>
          <w:szCs w:val="24"/>
          <w:rtl w:val="0"/>
        </w:rPr>
        <w:t xml:space="preserve">three</w:t>
      </w:r>
      <w:r w:rsidDel="00000000" w:rsidR="00000000" w:rsidRPr="00000000">
        <w:rPr>
          <w:rFonts w:ascii="Times New Roman" w:cs="Times New Roman" w:eastAsia="Times New Roman" w:hAnsi="Times New Roman"/>
          <w:sz w:val="24"/>
          <w:szCs w:val="24"/>
          <w:rtl w:val="0"/>
        </w:rPr>
        <w:t xml:space="preserve"> days and then washed with PBS three times. Genomic DNA was extracted using the Wizard SV genomic DNA purification kit (Promega). Multiplicity of infection (MOI) was measured as relative amount of viral DNA (WPRE region, WPRE_F and WPRE_F) over that of genomic DNA [intronic region of </w:t>
      </w:r>
      <w:r w:rsidDel="00000000" w:rsidR="00000000" w:rsidRPr="00000000">
        <w:rPr>
          <w:rFonts w:ascii="Times New Roman" w:cs="Times New Roman" w:eastAsia="Times New Roman" w:hAnsi="Times New Roman"/>
          <w:i w:val="1"/>
          <w:sz w:val="24"/>
          <w:szCs w:val="24"/>
          <w:rtl w:val="0"/>
        </w:rPr>
        <w:t xml:space="preserve">LIPC</w:t>
      </w:r>
      <w:r w:rsidDel="00000000" w:rsidR="00000000" w:rsidRPr="00000000">
        <w:rPr>
          <w:rFonts w:ascii="Times New Roman" w:cs="Times New Roman" w:eastAsia="Times New Roman" w:hAnsi="Times New Roman"/>
          <w:sz w:val="24"/>
          <w:szCs w:val="24"/>
          <w:rtl w:val="0"/>
        </w:rPr>
        <w:t xml:space="preserve"> gene, LIPC_F and LIPC_R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by qPCR using SsoFast EvaGreen Supermix (BioRad), according to manufacturer's protocol.</w:t>
      </w:r>
    </w:p>
    <w:p w:rsidR="00000000" w:rsidDel="00000000" w:rsidP="00000000" w:rsidRDefault="00000000" w:rsidRPr="00000000" w14:paraId="0000007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Transient transfections and lentiviral infections</w:t>
      </w:r>
    </w:p>
    <w:p w:rsidR="00000000" w:rsidDel="00000000" w:rsidP="00000000" w:rsidRDefault="00000000" w:rsidRPr="00000000" w14:paraId="0000008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HepG2 cells were seeded in 10 cm dishes (2.4 million cells per dish) and incubated for 24 hours. For plasmid-based MPRA, the cells were transfected with 10 μg of the plasmid libraries (HSS, ORI, and pGL4) using X-tremeGENE HP (Roche) according to the manufacturer’s protocol. The X-tremeGENE:DNA ratio was 2:1. For the lentiMPRA, the cells were infected with the lentiviral libraries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WT/MT,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WT/MT, and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WT/MT) along with 8 μg/ml polybrene, with the estimated MOI of 50 for wild-type and 100 for mutant libraries. The cells were incubated for 3 days, washed with PBS three times, and genomic DNA and total RNA was extracted using AllPrep DNA/RNA mini kit (Qiagen). mRNA was purified from the total RNA using Oligotex mRNA mini kit (Qiagen). All experiments for nine libraries were carried out simultaneously to minimize batch effect. Three independent replicate cultures were transfected or infected on different days.</w:t>
      </w:r>
      <w:r w:rsidDel="00000000" w:rsidR="00000000" w:rsidRPr="00000000">
        <w:rPr>
          <w:rtl w:val="0"/>
        </w:rPr>
      </w:r>
    </w:p>
    <w:p w:rsidR="00000000" w:rsidDel="00000000" w:rsidP="00000000" w:rsidRDefault="00000000" w:rsidRPr="00000000" w14:paraId="0000008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RT-PCR, amplification, and sequencing of RNA and DNA</w:t>
      </w:r>
    </w:p>
    <w:p w:rsidR="00000000" w:rsidDel="00000000" w:rsidP="00000000" w:rsidRDefault="00000000" w:rsidRPr="00000000" w14:paraId="0000008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DNA for all experiments was quantified using the Qubit dsDNA Broad Range Assay kit (Thermo Fisher Scientific). For all samples, a total of 12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g of DNA was split into 24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PCR reactions (each with 500 ng of input DNA) with KAPA2G Robust HostStart ReadyMix (Kapa Biosystems) for three cycles with a</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annealing and 40 s extension</w:t>
      </w:r>
      <w:r w:rsidDel="00000000" w:rsidR="00000000" w:rsidRPr="00000000">
        <w:rPr>
          <w:rFonts w:ascii="Times New Roman" w:cs="Times New Roman" w:eastAsia="Times New Roman" w:hAnsi="Times New Roman"/>
          <w:sz w:val="24"/>
          <w:szCs w:val="24"/>
          <w:rtl w:val="0"/>
        </w:rPr>
        <w:t xml:space="preserve">, using an indexed P5 primer and a</w:t>
      </w:r>
      <w:r w:rsidDel="00000000" w:rsidR="00000000" w:rsidRPr="00000000">
        <w:rPr>
          <w:rFonts w:ascii="Times New Roman" w:cs="Times New Roman" w:eastAsia="Times New Roman" w:hAnsi="Times New Roman"/>
          <w:sz w:val="24"/>
          <w:szCs w:val="24"/>
          <w:rtl w:val="0"/>
        </w:rPr>
        <w:t xml:space="preserve"> unique molecular identifier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UMI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-containing P7 primer</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After three cycles, reactions were pooled and purified with a </w:t>
      </w:r>
      <w:r w:rsidDel="00000000" w:rsidR="00000000" w:rsidRPr="00000000">
        <w:rPr>
          <w:rFonts w:ascii="Times New Roman" w:cs="Times New Roman" w:eastAsia="Times New Roman" w:hAnsi="Times New Roman"/>
          <w:sz w:val="24"/>
          <w:szCs w:val="24"/>
          <w:rtl w:val="0"/>
        </w:rPr>
        <w:t xml:space="preserve">1.8x AMPure</w:t>
      </w:r>
      <w:r w:rsidDel="00000000" w:rsidR="00000000" w:rsidRPr="00000000">
        <w:rPr>
          <w:rFonts w:ascii="Times New Roman" w:cs="Times New Roman" w:eastAsia="Times New Roman" w:hAnsi="Times New Roman"/>
          <w:sz w:val="24"/>
          <w:szCs w:val="24"/>
          <w:rtl w:val="0"/>
        </w:rPr>
        <w:t xml:space="preserve"> cleanup, following manufacturer’s instructions, and eluted in a total of 344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The entire purified product was then used for a second round of PCR, split into 16 x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reactions each, with primers P5 and P7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The reaction was followed in real time with Sybr Green (Thermo Fisher Scientific) and stopped before plateauing. PCRs were then pooled and 100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the pooled PCR products was purified with a 0.9x AMPure cleanup and eluted in 30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for sequencing.</w:t>
      </w:r>
    </w:p>
    <w:p w:rsidR="00000000" w:rsidDel="00000000" w:rsidP="00000000" w:rsidRDefault="00000000" w:rsidRPr="00000000" w14:paraId="0000008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mRNA for all experiments was treated with Turbo DNase (Thermo Fisher Scientific) following the manufacturer’s instructions and then quantified using the Qubit RNA Assay kit (Thermo Fisher Scientific). For all samples, we performed three 20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reverse transcription reactions, each with one third of the sample (up to 500 ng of mRNA). RT was performed using SuperScript IV (Thermo Fisher Scientific) and a gene-specific primer, which attached a UMI (</w:t>
      </w:r>
      <w:r w:rsidDel="00000000" w:rsidR="00000000" w:rsidRPr="00000000">
        <w:rPr>
          <w:rFonts w:ascii="Times New Roman" w:cs="Times New Roman" w:eastAsia="Times New Roman" w:hAnsi="Times New Roman"/>
          <w:b w:val="1"/>
          <w:sz w:val="24"/>
          <w:szCs w:val="24"/>
          <w:rtl w:val="0"/>
        </w:rPr>
        <w:t xml:space="preserve">Supplemental</w:t>
      </w:r>
      <w:r w:rsidDel="00000000" w:rsidR="00000000" w:rsidRPr="00000000">
        <w:rPr>
          <w:rFonts w:ascii="Times New Roman" w:cs="Times New Roman" w:eastAsia="Times New Roman" w:hAnsi="Times New Roman"/>
          <w:b w:val="1"/>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following manufacturer’s instructions.</w:t>
      </w:r>
    </w:p>
    <w:p w:rsidR="00000000" w:rsidDel="00000000" w:rsidP="00000000" w:rsidRDefault="00000000" w:rsidRPr="00000000" w14:paraId="0000008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cDNA for each sample was split into eight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PCRs using an indexed P5 primer and P7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three cycles. Reactions were then pooled together and purified with a 1.5x AMPure reaction and eluted in 129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The purified PCR product was then split into six 50 uL PCRs with P5 and P7 following in real time with Sybr Green and stopped before plateauing. PCRs were then pooled and 100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the pooled PCR products was purified with a 0.9-1.8x AMPure cleanup depending on background banding, and eluted in 30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for sequencing.</w:t>
      </w:r>
    </w:p>
    <w:p w:rsidR="00000000" w:rsidDel="00000000" w:rsidP="00000000" w:rsidRDefault="00000000" w:rsidRPr="00000000" w14:paraId="0000008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experiments at a time (each with three DNA replicates and three RNA replicates) were run on a 75 cycle NextSeq 550 v2 High-Output kit with custom primers for each assay</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MPRA </w:t>
      </w:r>
      <w:r w:rsidDel="00000000" w:rsidR="00000000" w:rsidRPr="00000000">
        <w:rPr>
          <w:rFonts w:ascii="Times New Roman" w:cs="Times New Roman" w:eastAsia="Times New Roman" w:hAnsi="Times New Roman"/>
          <w:b w:val="1"/>
          <w:sz w:val="24"/>
          <w:szCs w:val="24"/>
          <w:rtl w:val="0"/>
        </w:rPr>
        <w:t xml:space="preserve">to evaluate the impact of enhancer orientation</w:t>
      </w:r>
      <w:r w:rsidDel="00000000" w:rsidR="00000000" w:rsidRPr="00000000">
        <w:rPr>
          <w:rtl w:val="0"/>
        </w:rPr>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enhancers in both orientations relative to the promoter (in the “forward” and “reverse” orientations), we synthesized the same 2,236 genomic sequences tested above</w:t>
      </w:r>
      <w:hyperlink r:id="rId6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along with 100 controls previously tested in STARR-seq, which are described below in the Length section below</w:t>
      </w:r>
      <w:hyperlink r:id="rId6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12</w:t>
        </w:r>
      </w:hyperlink>
      <w:r w:rsidDel="00000000" w:rsidR="00000000" w:rsidRPr="00000000">
        <w:rPr>
          <w:rFonts w:ascii="Times New Roman" w:cs="Times New Roman" w:eastAsia="Times New Roman" w:hAnsi="Times New Roman"/>
          <w:sz w:val="24"/>
          <w:szCs w:val="24"/>
          <w:rtl w:val="0"/>
        </w:rPr>
        <w:t xml:space="preserve">. These sequences were synthesized as 192 bp fragments with HSS-F-ATGC and HSS-R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The forward orientation was amplified in a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PCR reaction using KAPA HiFi 2x Readymix (Kapa Biosystems) and primers “HSS_pGL4_F” and “HSS_pGL4_R1”; the PCR for the reverse orientation used the primers “HSS_pGL4_F_orr2” and “HSSpGL4_1_orr2”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PCRs were followed in real time with Sybr Green, stopped before plateauing (7 cycles), and purified in a 1X AMPure reaction, eluting in 25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1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the purified products were put into a second PCR reaction, which added 15 bp of barcode sequence and homology to the pGL4.23c vector; the forward orientation used primers HSS_pGL4_F and HSS_pGL4_R2, and the reverse orientation used primers HSS_pGL4_F_orr2 and HSS_pGL4_R2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linearized the pGL4.23c MPRA backbone with </w:t>
      </w:r>
      <w:r w:rsidDel="00000000" w:rsidR="00000000" w:rsidRPr="00000000">
        <w:rPr>
          <w:rFonts w:ascii="Times New Roman" w:cs="Times New Roman" w:eastAsia="Times New Roman" w:hAnsi="Times New Roman"/>
          <w:i w:val="1"/>
          <w:sz w:val="24"/>
          <w:szCs w:val="24"/>
          <w:rtl w:val="0"/>
        </w:rPr>
        <w:t xml:space="preserve">Hin</w:t>
      </w:r>
      <w:r w:rsidDel="00000000" w:rsidR="00000000" w:rsidRPr="00000000">
        <w:rPr>
          <w:rFonts w:ascii="Times New Roman" w:cs="Times New Roman" w:eastAsia="Times New Roman" w:hAnsi="Times New Roman"/>
          <w:sz w:val="24"/>
          <w:szCs w:val="24"/>
          <w:rtl w:val="0"/>
        </w:rPr>
        <w:t xml:space="preserve">dIII and </w:t>
      </w:r>
      <w:r w:rsidDel="00000000" w:rsidR="00000000" w:rsidRPr="00000000">
        <w:rPr>
          <w:rFonts w:ascii="Times New Roman" w:cs="Times New Roman" w:eastAsia="Times New Roman" w:hAnsi="Times New Roman"/>
          <w:i w:val="1"/>
          <w:sz w:val="24"/>
          <w:szCs w:val="24"/>
          <w:rtl w:val="0"/>
        </w:rPr>
        <w:t xml:space="preserve">Xba</w:t>
      </w:r>
      <w:r w:rsidDel="00000000" w:rsidR="00000000" w:rsidRPr="00000000">
        <w:rPr>
          <w:rFonts w:ascii="Times New Roman" w:cs="Times New Roman" w:eastAsia="Times New Roman" w:hAnsi="Times New Roman"/>
          <w:sz w:val="24"/>
          <w:szCs w:val="24"/>
          <w:rtl w:val="0"/>
        </w:rPr>
        <w:t xml:space="preserve">I (removing the minimal promoter and reporter), and gel extracted the backbone and insert PCR products. Inserts were cloned into the pGL4.23c plasmid using NEBuilder HiFi DNA Assembly Cloning Kit (NEB), following the manufacturer’s protocol. We transformed  10-beta electrocompetent cells (NEB C3020) with the plasmids, grew up transformations in 100 mL of LB+Amp, and extracted plasmid libraries using a ZymoPure II Plasmid Midiprep Kit (Zymo Research).</w:t>
      </w:r>
    </w:p>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clone in the minimal promoter and GFP for the forward orientation, 20 ng of the forward backbone was amplified with Len_lib_linF  and Len_lib_linR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using NEBNext High-Fidelity 2X PCR Master Mix (NEB); the minimal promoter and GFP was amplified from 10 ng of the pLS-mP plasmid using minGFP_Len_HAF and minGFP_Len_HAR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For the reverse orientation, 20 ng of the backbone was linearized with </w:t>
      </w:r>
      <w:r w:rsidDel="00000000" w:rsidR="00000000" w:rsidRPr="00000000">
        <w:rPr>
          <w:rFonts w:ascii="Times New Roman" w:cs="Times New Roman" w:eastAsia="Times New Roman" w:hAnsi="Times New Roman"/>
          <w:sz w:val="24"/>
          <w:szCs w:val="24"/>
          <w:rtl w:val="0"/>
        </w:rPr>
        <w:t xml:space="preserve">Len_lib_linF and Rorr_R2_LinR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for the reverse orientation insert, previously gel extracted minimal promoter and GFP from pLS-mP was amplified using minPGFP_Revorr_Len_HA_F and Len_lib_linR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Both backbones were treated with antarctic phosphatase, following manufacturer’s protocol. All backbones and inserts were gel extracted, with the exception of the reverse orientation insert, which we purified in a 1.8x AMPure reaction. Plasmid libraries were cloned and extracted as previously described.</w:t>
      </w:r>
    </w:p>
    <w:p w:rsidR="00000000" w:rsidDel="00000000" w:rsidP="00000000" w:rsidRDefault="00000000" w:rsidRPr="00000000" w14:paraId="0000009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Transfections (4 independent transfections), DNA/RNA extractions, reverse transcription of mRNA, and qPCRs to amplify barcodes for sequencing were all performed as previously described for the enhancer-length experiments. The final PCRs for the DNA samples were purified in a 1.5X AMPure reaction, using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PCR reaction, and eluting in 15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cDNA PCRs were gel purified. Libraries were separately denatured and pooled, pooling twice as much of the RNA samples as the DNA samples. Samples were loaded at a final concentration of 1.8 pM on a 75 Cycle NextSeq v2 High-Output kit.</w:t>
      </w:r>
      <w:r w:rsidDel="00000000" w:rsidR="00000000" w:rsidRPr="00000000">
        <w:rPr>
          <w:rtl w:val="0"/>
        </w:rPr>
      </w:r>
    </w:p>
    <w:p w:rsidR="00000000" w:rsidDel="00000000" w:rsidP="00000000" w:rsidRDefault="00000000" w:rsidRPr="00000000" w14:paraId="0000009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MPRA to evaluate the impact of including additional sequence context at tested elements</w:t>
      </w:r>
    </w:p>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Design of enhancer length libraries for array synthesis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chose to synthesize the same 2,236 genomic sequences tested above</w:t>
      </w:r>
      <w:hyperlink r:id="rId6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also included the top 50 and bottom 50 haplotypes, averaging 409 bp, from a screen conducted in the STARR-seq vector</w:t>
      </w:r>
      <w:hyperlink r:id="rId7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12</w:t>
        </w:r>
      </w:hyperlink>
      <w:r w:rsidDel="00000000" w:rsidR="00000000" w:rsidRPr="00000000">
        <w:rPr>
          <w:rFonts w:ascii="Times New Roman" w:cs="Times New Roman" w:eastAsia="Times New Roman" w:hAnsi="Times New Roman"/>
          <w:sz w:val="40"/>
          <w:szCs w:val="40"/>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and designed libraries of 192 bp and 354 bp sequences, centered at the position of the previously tested design. We also designed a library of 678 bp sequences for the 2,236 genomic sequences above. We extracted genomic sequence using bedtools getfasta</w:t>
      </w:r>
      <w:hyperlink r:id="rId71">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the 192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library, we added the </w:t>
      </w:r>
      <w:r w:rsidDel="00000000" w:rsidR="00000000" w:rsidRPr="00000000">
        <w:rPr>
          <w:rFonts w:ascii="Times New Roman" w:cs="Times New Roman" w:eastAsia="Times New Roman" w:hAnsi="Times New Roman"/>
          <w:sz w:val="24"/>
          <w:szCs w:val="24"/>
          <w:rtl w:val="0"/>
        </w:rPr>
        <w:t xml:space="preserve">HSS-F-ATGC</w:t>
      </w:r>
      <w:r w:rsidDel="00000000" w:rsidR="00000000" w:rsidRPr="00000000">
        <w:rPr>
          <w:rFonts w:ascii="Times New Roman" w:cs="Times New Roman" w:eastAsia="Times New Roman" w:hAnsi="Times New Roman"/>
          <w:sz w:val="24"/>
          <w:szCs w:val="24"/>
          <w:rtl w:val="0"/>
        </w:rPr>
        <w:t xml:space="preserve"> sequence to the 5′ end and the HSS-R-clon sequence to the 3′ end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354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library, we split each sequence into two overlapping fragments, A and B. Fragment A included positions 1-190 and fragment B included positions 161-354. To fragment A, we appended the HSS-F-ATGC adapter to the 5′ end and the DO_15R_Adapter to the 3′ end. To fragment B, we appended the DO_5F_Adapter to the 5′ end and the HSS-R-clon adapter to the 3′ end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678 </w:t>
      </w:r>
      <w:r w:rsidDel="00000000" w:rsidR="00000000" w:rsidRPr="00000000">
        <w:rPr>
          <w:rFonts w:ascii="Times New Roman" w:cs="Times New Roman" w:eastAsia="Times New Roman" w:hAnsi="Times New Roman"/>
          <w:sz w:val="24"/>
          <w:szCs w:val="24"/>
          <w:rtl w:val="0"/>
        </w:rPr>
        <w:t xml:space="preserve">bp</w:t>
      </w:r>
      <w:r w:rsidDel="00000000" w:rsidR="00000000" w:rsidRPr="00000000">
        <w:rPr>
          <w:rFonts w:ascii="Times New Roman" w:cs="Times New Roman" w:eastAsia="Times New Roman" w:hAnsi="Times New Roman"/>
          <w:sz w:val="24"/>
          <w:szCs w:val="24"/>
          <w:rtl w:val="0"/>
        </w:rPr>
        <w:t xml:space="preserve"> library, we only designed the 2,236 sequences from Inoue </w:t>
      </w:r>
      <w:r w:rsidDel="00000000" w:rsidR="00000000" w:rsidRPr="00000000">
        <w:rPr>
          <w:rFonts w:ascii="Times New Roman" w:cs="Times New Roman" w:eastAsia="Times New Roman" w:hAnsi="Times New Roman"/>
          <w:i w:val="1"/>
          <w:sz w:val="24"/>
          <w:szCs w:val="24"/>
          <w:rtl w:val="0"/>
        </w:rPr>
        <w:t xml:space="preserve">et al.</w:t>
      </w:r>
      <w:hyperlink r:id="rId72">
        <w:r w:rsidDel="00000000" w:rsidR="00000000" w:rsidRPr="00000000">
          <w:rPr>
            <w:rFonts w:ascii="Times New Roman" w:cs="Times New Roman" w:eastAsia="Times New Roman" w:hAnsi="Times New Roman"/>
            <w:b w:val="0"/>
            <w:i w:val="1"/>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We split the sequences into 13 different sets of 172 sequences each. We then split each sequence into four fragments. Fragment A included positions 1-190, fragment B included positions 161-352, fragment C included positions 323-514, and fragment D included positions 485-678. Adapters and primers used for the 13 sets of HMPA are included in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Amplification of the 192 bp library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192 bp enhancers were amplified from the array using HSSF-ATGC and HSS-R-clon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with KAPA HiFi HotStart Uracil+ ReadyMix PCR Kit (Kapa Biosystems) with SYBR Green (Thermo Fisher Scientific) on a MiniOpticon Real-Time PCR system (Bio-Rad), and stopped before plateauing.</w:t>
      </w:r>
    </w:p>
    <w:p w:rsidR="00000000" w:rsidDel="00000000" w:rsidP="00000000" w:rsidRDefault="00000000" w:rsidRPr="00000000" w14:paraId="0000009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Multiplex pairwise assembly for 354 bp library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5′ fragments were amplified off the array using HSSF-ATGC and </w:t>
      </w:r>
      <w:r w:rsidDel="00000000" w:rsidR="00000000" w:rsidRPr="00000000">
        <w:rPr>
          <w:rFonts w:ascii="Times New Roman" w:cs="Times New Roman" w:eastAsia="Times New Roman" w:hAnsi="Times New Roman"/>
          <w:sz w:val="24"/>
          <w:szCs w:val="24"/>
          <w:rtl w:val="0"/>
        </w:rPr>
        <w:t xml:space="preserve">DO_15R_PU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with KAPA HiFi HotStart Uracil+ ReadyMix PCR Kit (Kapa Biosystems) and stopped before plateauing. All 3′ fragments were amplified off the array using </w:t>
      </w:r>
      <w:r w:rsidDel="00000000" w:rsidR="00000000" w:rsidRPr="00000000">
        <w:rPr>
          <w:rFonts w:ascii="Times New Roman" w:cs="Times New Roman" w:eastAsia="Times New Roman" w:hAnsi="Times New Roman"/>
          <w:sz w:val="24"/>
          <w:szCs w:val="24"/>
          <w:rtl w:val="0"/>
        </w:rPr>
        <w:t xml:space="preserve">DO_5F_PU</w:t>
      </w:r>
      <w:r w:rsidDel="00000000" w:rsidR="00000000" w:rsidRPr="00000000">
        <w:rPr>
          <w:rFonts w:ascii="Times New Roman" w:cs="Times New Roman" w:eastAsia="Times New Roman" w:hAnsi="Times New Roman"/>
          <w:sz w:val="24"/>
          <w:szCs w:val="24"/>
          <w:rtl w:val="0"/>
        </w:rPr>
        <w:t xml:space="preserve"> and HSS-95R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Both were purified using a 1.8x AMPure cleanup and eluted in 20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Qiagen EB. 2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USER enzyme (NEB) was added directly to each purified PCR product, and incubated for 15 minutes at 37 °C followed by 15 minutes at room temperature. Reactions were then treated with the NEBNext End Repair Module (NEB) following manufacturer’s protocol, and purified using the DNA Clean and Concentrator 5 (Zymo Research) and eluted in 12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EB, following manufacturer’s protocol. We then quantified DNA concentrations for both treated samples using a Qubit and diluted samples to 0.75 ng/uL. We then assembled the 5′ and 3′ fragments as described previously</w:t>
      </w:r>
      <w:hyperlink r:id="rId7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27</w:t>
        </w:r>
      </w:hyperlink>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Briefly, fragments were allowed to anneal and extend for 5 cycles with KAPA HiFi 2X HotStart Readymix (Kapa Biosystems) before primers HSSF-ATGC and DO_</w:t>
      </w:r>
      <w:r w:rsidDel="00000000" w:rsidR="00000000" w:rsidRPr="00000000">
        <w:rPr>
          <w:rFonts w:ascii="Times New Roman" w:cs="Times New Roman" w:eastAsia="Times New Roman" w:hAnsi="Times New Roman"/>
          <w:sz w:val="24"/>
          <w:szCs w:val="24"/>
          <w:rtl w:val="0"/>
        </w:rPr>
        <w:t xml:space="preserve">95R</w:t>
      </w:r>
      <w:r w:rsidDel="00000000" w:rsidR="00000000" w:rsidRPr="00000000">
        <w:rPr>
          <w:rFonts w:ascii="Times New Roman" w:cs="Times New Roman" w:eastAsia="Times New Roman" w:hAnsi="Times New Roman"/>
          <w:sz w:val="24"/>
          <w:szCs w:val="24"/>
          <w:rtl w:val="0"/>
        </w:rPr>
        <w:t xml:space="preserve"> were added for amplification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Hierarchical multiplex pairwise assembly for 678 bp library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libraries were amplified off the array using the primers indicated in </w:t>
      </w:r>
      <w:r w:rsidDel="00000000" w:rsidR="00000000" w:rsidRPr="00000000">
        <w:rPr>
          <w:rFonts w:ascii="Times New Roman" w:cs="Times New Roman" w:eastAsia="Times New Roman" w:hAnsi="Times New Roman"/>
          <w:b w:val="1"/>
          <w:sz w:val="24"/>
          <w:szCs w:val="24"/>
          <w:rtl w:val="0"/>
        </w:rPr>
        <w:t xml:space="preserve">Supplemental Table 10</w:t>
      </w:r>
      <w:r w:rsidDel="00000000" w:rsidR="00000000" w:rsidRPr="00000000">
        <w:rPr>
          <w:rFonts w:ascii="Times New Roman" w:cs="Times New Roman" w:eastAsia="Times New Roman" w:hAnsi="Times New Roman"/>
          <w:sz w:val="24"/>
          <w:szCs w:val="24"/>
          <w:rtl w:val="0"/>
        </w:rPr>
        <w:t xml:space="preserve"> with KAPA HiFi HotStart Uracil+ ReadyMix PCR Kit (Kapa Biosystems) as described above. During the first round of assembly, fragments A and B were assembled with </w:t>
      </w:r>
      <w:r w:rsidDel="00000000" w:rsidR="00000000" w:rsidRPr="00000000">
        <w:rPr>
          <w:rFonts w:ascii="Times New Roman" w:cs="Times New Roman" w:eastAsia="Times New Roman" w:hAnsi="Times New Roman"/>
          <w:sz w:val="24"/>
          <w:szCs w:val="24"/>
          <w:rtl w:val="0"/>
        </w:rPr>
        <w:t xml:space="preserve">HSSF-ATGC</w:t>
      </w:r>
      <w:r w:rsidDel="00000000" w:rsidR="00000000" w:rsidRPr="00000000">
        <w:rPr>
          <w:rFonts w:ascii="Times New Roman" w:cs="Times New Roman" w:eastAsia="Times New Roman" w:hAnsi="Times New Roman"/>
          <w:sz w:val="24"/>
          <w:szCs w:val="24"/>
          <w:rtl w:val="0"/>
        </w:rPr>
        <w:t xml:space="preserve"> and DO_</w:t>
      </w:r>
      <w:r w:rsidDel="00000000" w:rsidR="00000000" w:rsidRPr="00000000">
        <w:rPr>
          <w:rFonts w:ascii="Times New Roman" w:cs="Times New Roman" w:eastAsia="Times New Roman" w:hAnsi="Times New Roman"/>
          <w:sz w:val="24"/>
          <w:szCs w:val="24"/>
          <w:rtl w:val="0"/>
        </w:rPr>
        <w:t xml:space="preserve">31R_PU</w:t>
      </w:r>
      <w:r w:rsidDel="00000000" w:rsidR="00000000" w:rsidRPr="00000000">
        <w:rPr>
          <w:rFonts w:ascii="Times New Roman" w:cs="Times New Roman" w:eastAsia="Times New Roman" w:hAnsi="Times New Roman"/>
          <w:sz w:val="24"/>
          <w:szCs w:val="24"/>
          <w:rtl w:val="0"/>
        </w:rPr>
        <w:t xml:space="preserve"> and fragments C and D were assembled with DO_</w:t>
      </w:r>
      <w:r w:rsidDel="00000000" w:rsidR="00000000" w:rsidRPr="00000000">
        <w:rPr>
          <w:rFonts w:ascii="Times New Roman" w:cs="Times New Roman" w:eastAsia="Times New Roman" w:hAnsi="Times New Roman"/>
          <w:sz w:val="24"/>
          <w:szCs w:val="24"/>
          <w:rtl w:val="0"/>
        </w:rPr>
        <w:t xml:space="preserve">8F_PU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HSS_R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Assembled libraries were then purified with a 0.65x Ampure cleanup following the manufacturer’s protocol, and eluted in 20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2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USER enzyme (NEB) was added to the purified assembly reactions and incubated at 37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for 15 minutes followed by 15 minutes at room temperature, and then repaired using the NEBNext End Repair Module (NEB), following manufacturer’s protocol, and purified using the DNA Clean and Concentrator 5 (Zymo Research) and eluted in 10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EB. All libraries were then quantified using the Qubit dsDNA HS Assay kit (Thermo Fisher Scientific) and eluted to 0.75 ng/ul. Assemblies AB and CD were then assembled together following the multiplex pairwise assembly protocol</w:t>
      </w:r>
      <w:hyperlink r:id="rId7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27</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the second assembly, libraries were purified using a 0.6x AMPure cleanup and eluted in 30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EB. We then amplified 1 uL of each assembly with </w:t>
      </w:r>
      <w:r w:rsidDel="00000000" w:rsidR="00000000" w:rsidRPr="00000000">
        <w:rPr>
          <w:rFonts w:ascii="Times New Roman" w:cs="Times New Roman" w:eastAsia="Times New Roman" w:hAnsi="Times New Roman"/>
          <w:sz w:val="24"/>
          <w:szCs w:val="24"/>
          <w:rtl w:val="0"/>
        </w:rPr>
        <w:t xml:space="preserve">HSS-F-ATGC-pu1F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HSS-R-clon-pu1R</w:t>
      </w:r>
      <w:r w:rsidDel="00000000" w:rsidR="00000000" w:rsidRPr="00000000">
        <w:rPr>
          <w:rFonts w:ascii="Times New Roman" w:cs="Times New Roman" w:eastAsia="Times New Roman" w:hAnsi="Times New Roman"/>
          <w:sz w:val="24"/>
          <w:szCs w:val="24"/>
          <w:rtl w:val="0"/>
        </w:rPr>
        <w:t xml:space="preserve"> to add flow cell adapters and indexes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We performed the assembly for each set of 172 sequences separately, as well as for different combinations of sets, up to all 2,236 sequences at once.</w:t>
      </w:r>
    </w:p>
    <w:p w:rsidR="00000000" w:rsidDel="00000000" w:rsidP="00000000" w:rsidRDefault="00000000" w:rsidRPr="00000000" w14:paraId="000000A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Sequence validation of assembled libraries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Before cloning, we verified assembly and uniformity of our libraries. The multiplex pairwise assembly library (2,336 354mers) was sequenced on a Miseq v3 600 cycle kit with paired-end 305 bp reads. Reads were merged with PEAR v0.9.5</w:t>
      </w:r>
      <w:hyperlink r:id="rId7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39</w:t>
        </w:r>
      </w:hyperlink>
      <w:r w:rsidDel="00000000" w:rsidR="00000000" w:rsidRPr="00000000">
        <w:rPr>
          <w:rFonts w:ascii="Times New Roman" w:cs="Times New Roman" w:eastAsia="Times New Roman" w:hAnsi="Times New Roman"/>
          <w:sz w:val="24"/>
          <w:szCs w:val="24"/>
          <w:rtl w:val="0"/>
        </w:rPr>
        <w:t xml:space="preserve"> and aligned to a reference fasta file with BWA mem</w:t>
      </w:r>
      <w:hyperlink r:id="rId7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40</w:t>
        </w:r>
      </w:hyperlink>
      <w:r w:rsidDel="00000000" w:rsidR="00000000" w:rsidRPr="00000000">
        <w:rPr>
          <w:rFonts w:ascii="Times New Roman" w:cs="Times New Roman" w:eastAsia="Times New Roman" w:hAnsi="Times New Roman"/>
          <w:sz w:val="24"/>
          <w:szCs w:val="24"/>
          <w:rtl w:val="0"/>
        </w:rPr>
        <w:t xml:space="preserve">. Each of the 13 hierarchical pairwise assembly sub-libraries (172 678mers) as well as different complexities (344, 688, 1032, 1376, 1720, 2064, 2236) were sequenced on a Miseq v3 600 cycle kit with paired-end 300 bp reads. Paired end reads were aligned to a reference fasta file with BWA mem</w:t>
      </w:r>
      <w:hyperlink r:id="rId7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40</w:t>
        </w:r>
      </w:hyperlink>
      <w:r w:rsidDel="00000000" w:rsidR="00000000" w:rsidRPr="00000000">
        <w:rPr>
          <w:rFonts w:ascii="Times New Roman" w:cs="Times New Roman" w:eastAsia="Times New Roman" w:hAnsi="Times New Roman"/>
          <w:sz w:val="24"/>
          <w:szCs w:val="24"/>
          <w:rtl w:val="0"/>
        </w:rPr>
        <w:t xml:space="preserve">. As our HMPA library was longer than the maximum Illumina sequencing length (600 bp), we prepared our HMPA sub-library 3 (172 678mers) for sequencing on the PacBioSequel System using V2.1 chemistry (Pacific Biosciences). The library was amplified with </w:t>
      </w:r>
      <w:r w:rsidDel="00000000" w:rsidR="00000000" w:rsidRPr="00000000">
        <w:rPr>
          <w:rFonts w:ascii="Times New Roman" w:cs="Times New Roman" w:eastAsia="Times New Roman" w:hAnsi="Times New Roman"/>
          <w:sz w:val="24"/>
          <w:szCs w:val="24"/>
          <w:rtl w:val="0"/>
        </w:rPr>
        <w:t xml:space="preserve">pu1L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pu1R</w:t>
      </w:r>
      <w:r w:rsidDel="00000000" w:rsidR="00000000" w:rsidRPr="00000000">
        <w:rPr>
          <w:rFonts w:ascii="Times New Roman" w:cs="Times New Roman" w:eastAsia="Times New Roman" w:hAnsi="Times New Roman"/>
          <w:sz w:val="24"/>
          <w:szCs w:val="24"/>
          <w:rtl w:val="0"/>
        </w:rPr>
        <w:t xml:space="preserve"> and sent to the University of Washington PacBio Sequencing Services for library preparation and sequencing. We obtained 312,277 productive ZMWs with an average Pol Read length of 30,806 bp. After generating circular consensus sequences, we obtained 218,240 CCS reads with a mean read length of 882 bp.</w:t>
      </w:r>
    </w:p>
    <w:p w:rsidR="00000000" w:rsidDel="00000000" w:rsidP="00000000" w:rsidRDefault="00000000" w:rsidRPr="00000000" w14:paraId="000000A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Barcoding and cloning of length libraries into pGL4.23c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performed a two-step PCR to add barcodes and cloning adapters for pGL4.23c onto our three different libraries. For the 192mer and 354mer library, we amplified 20 ng of the library with HSS-pGL4_F and HSS-pGL4_R1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using NEBNext High-Fidelity 2X PCR Master Mix (NEB) for 16 cycles. For the 678mer libraries, we pooled all 13 sub-libraries at equal concentrations, and then amplified 20 ng with the same primers above and conditions above. All PCR products were purified with a 1.5x AMPure cleanup following manufacturer’s instructions and eluted in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We then used 1</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each purified reaction for a second PCR to append the 15 bp degenerate barcodes and cloning adapters. For the second reaction, we used HSS-pGL4_F and HSS_pGL4_R2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linearized the pGL4.23c MPRA backbone, while removing the minimal promoter and reporter using </w:t>
      </w:r>
      <w:r w:rsidDel="00000000" w:rsidR="00000000" w:rsidRPr="00000000">
        <w:rPr>
          <w:rFonts w:ascii="Times New Roman" w:cs="Times New Roman" w:eastAsia="Times New Roman" w:hAnsi="Times New Roman"/>
          <w:i w:val="1"/>
          <w:sz w:val="24"/>
          <w:szCs w:val="24"/>
          <w:rtl w:val="0"/>
        </w:rPr>
        <w:t xml:space="preserve">Hin</w:t>
      </w:r>
      <w:r w:rsidDel="00000000" w:rsidR="00000000" w:rsidRPr="00000000">
        <w:rPr>
          <w:rFonts w:ascii="Times New Roman" w:cs="Times New Roman" w:eastAsia="Times New Roman" w:hAnsi="Times New Roman"/>
          <w:sz w:val="24"/>
          <w:szCs w:val="24"/>
          <w:rtl w:val="0"/>
        </w:rPr>
        <w:t xml:space="preserve">dIII and </w:t>
      </w:r>
      <w:r w:rsidDel="00000000" w:rsidR="00000000" w:rsidRPr="00000000">
        <w:rPr>
          <w:rFonts w:ascii="Times New Roman" w:cs="Times New Roman" w:eastAsia="Times New Roman" w:hAnsi="Times New Roman"/>
          <w:i w:val="1"/>
          <w:sz w:val="24"/>
          <w:szCs w:val="24"/>
          <w:rtl w:val="0"/>
        </w:rPr>
        <w:t xml:space="preserve">Xba</w:t>
      </w:r>
      <w:r w:rsidDel="00000000" w:rsidR="00000000" w:rsidRPr="00000000">
        <w:rPr>
          <w:rFonts w:ascii="Times New Roman" w:cs="Times New Roman" w:eastAsia="Times New Roman" w:hAnsi="Times New Roman"/>
          <w:sz w:val="24"/>
          <w:szCs w:val="24"/>
          <w:rtl w:val="0"/>
        </w:rPr>
        <w:t xml:space="preserve">I. We treated the linearized plasmid with antarctic phosphatase following the manufacturer’s protocol, and then gel extracted the plasmid on a 1% agarose gel. We then cloned all three libraries into the pGL4.23c plasmid using the NEBuilder HiFi DNA Assembly Cloning Kit (NEB), following the manufacturer’s protocol. The library was then transformed into 10-beta electrocompetent cells (NEB C3020), grown in 100 mL of LB+Amp, and extracted using the ZymoPure II Plasmid Midiprep Kit (Zymo Research). We then re-linearized each library with Len_lib_linF and Len_lib_linR and amplified the minimal promoter and GFP from 10 ng of the pLSMP plasmid using minGFP_Len_HAF and minGFP_Len_HAR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We then gel extracted all linearized libraries and the minimal promoter + GFP insert on a 1% agarose gel. </w:t>
      </w:r>
      <w:r w:rsidDel="00000000" w:rsidR="00000000" w:rsidRPr="00000000">
        <w:rPr>
          <w:rFonts w:ascii="Times New Roman" w:cs="Times New Roman" w:eastAsia="Times New Roman" w:hAnsi="Times New Roman"/>
          <w:sz w:val="24"/>
          <w:szCs w:val="24"/>
          <w:rtl w:val="0"/>
        </w:rPr>
        <w:t xml:space="preserve">We inserted the minimal promoter and GFP using the NEBuilder HiFi DNA Assembly Cloning Kit (NEB) as described above.</w:t>
      </w:r>
    </w:p>
    <w:p w:rsidR="00000000" w:rsidDel="00000000" w:rsidP="00000000" w:rsidRDefault="00000000" w:rsidRPr="00000000" w14:paraId="000000A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MPRA of all enhancer length libraries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day before transfection, we seeded HepG2 cells in five 10 cm dishes. Day of transfection, we combined the 192, 354, and 678 pGL4.23c libraries at a 1:1:1 molar ratio and transfected 21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g of pooled libraries into each 10 cm dish using Lipofectamine 3000 (Thermo Fisher Scientific), following the manufacturer’s protocol. 48 hours post transfection, we extracted DNA and RNA from each replicate using the AllPrep DNA/RNA Mini Kit (Qiagen), following manufacturer’s instructions.</w:t>
      </w:r>
    </w:p>
    <w:p w:rsidR="00000000" w:rsidDel="00000000" w:rsidP="00000000" w:rsidRDefault="00000000" w:rsidRPr="00000000" w14:paraId="000000A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added UMIs to a total of 4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g of DNA from each replicate split across eight reactions with KAPA2G Robust HotStart ReadyMix (Kapa Biosystems) for three cycles with a 65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annealing and 40 s extension, using P5-pLSmP-5bc-idx and P7-pGL4.23c-UMI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After three cycles, reactions were pooled and purified with a 1.8x AMPure cleanup, following manufacturer’s instructions, and eluted in a total of 87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The entire purified product was then used for a second round of PCR, split into 6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reactions each, with primers P5 and P7. The reaction was followed in real time with Sybr Green and stopped before plateauing. PCRs were then pooled and 100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the pooled PCR products was purified with a 0.9x AMPure cleanup and eluted in 30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for sequencing. </w:t>
      </w:r>
    </w:p>
    <w:p w:rsidR="00000000" w:rsidDel="00000000" w:rsidP="00000000" w:rsidRDefault="00000000" w:rsidRPr="00000000" w14:paraId="000000A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RNA</w:t>
      </w:r>
      <w:r w:rsidDel="00000000" w:rsidR="00000000" w:rsidRPr="00000000">
        <w:rPr>
          <w:rFonts w:ascii="Times New Roman" w:cs="Times New Roman" w:eastAsia="Times New Roman" w:hAnsi="Times New Roman"/>
          <w:sz w:val="24"/>
          <w:szCs w:val="24"/>
          <w:rtl w:val="0"/>
        </w:rPr>
        <w:t xml:space="preserve"> for each replicate was treated with Turbo DNase (Thermo Fisher Scientific) following manufacturer’s protocol and then quantified using the Qubit RNA Assay kit (Thermo Fisher Scientific). For all samples, we performed two 15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reverse transcription reactions, using a total of 15.75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RNA (½ total). RT was performed using Thermo Fisher SuperScript IV (Thermo Fisher Scientific) and a gene-specific primer (P7-pGL4.23c-UMI), which attached a UMI, following the manufacturer’s instructions. cDNA for each sample was split into four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PCRs using P5-pLSmP-5bc-idx and P7 for three cycles. Reactions were then pooled together and purified with a 1.5x AMPure reaction and eluted in 64.5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The purified PCR product was then split into three 50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PCRs with P5 and P7, followed in real time with Sybr Green (Thermo Fisher Scientific), and stopped before plateauing (11 cycles). PCR products were purified with a 1.5x AMPure reaction before sequencing on a 75 cycle NextSeq 550 v2 High-Output kit.</w:t>
      </w:r>
    </w:p>
    <w:p w:rsidR="00000000" w:rsidDel="00000000" w:rsidP="00000000" w:rsidRDefault="00000000" w:rsidRPr="00000000" w14:paraId="000000A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For barcode associations, we amplified 5 ng of each library with P5_pGL4_Idx_assF and P7-pGL4-ass-R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following in real time with Sybr Green for 14-15 cycles. PCR products were purified with a 1x AMPure cleanup and eluted in 20 </w:t>
      </w:r>
      <w:r w:rsidDel="00000000" w:rsidR="00000000" w:rsidRPr="00000000">
        <w:rPr>
          <w:rFonts w:ascii="Times New Roman" w:cs="Times New Roman" w:eastAsia="Times New Roman" w:hAnsi="Times New Roman"/>
          <w:sz w:val="24"/>
          <w:szCs w:val="24"/>
          <w:rtl w:val="0"/>
        </w:rPr>
        <w:t xml:space="preserve">µ</w:t>
      </w:r>
      <w:r w:rsidDel="00000000" w:rsidR="00000000" w:rsidRPr="00000000">
        <w:rPr>
          <w:rFonts w:ascii="Times New Roman" w:cs="Times New Roman" w:eastAsia="Times New Roman" w:hAnsi="Times New Roman"/>
          <w:sz w:val="24"/>
          <w:szCs w:val="24"/>
          <w:rtl w:val="0"/>
        </w:rPr>
        <w:t xml:space="preserve">L of Qiagen EB for sequencing. Libraries were separately denatured and pooled to account for part of the clustering bias on the NextSeq. We brought the 192 library to a final concentration of 1.65 pM, the 354 library to a final concentration of 2.15 pM, and the 678 library to a final concencentration of 2.9 pM. We then pooled an equal volume of each library and loaded on a 300 cycle NextSeq 550 v2 Mid-Output kit with an 80 bp read 1 and 213 bp read 2 (in order to sequence part of contributing oligos A, C, and D).</w:t>
      </w:r>
      <w:r w:rsidDel="00000000" w:rsidR="00000000" w:rsidRPr="00000000">
        <w:rPr>
          <w:rtl w:val="0"/>
        </w:rPr>
      </w:r>
    </w:p>
    <w:p w:rsidR="00000000" w:rsidDel="00000000" w:rsidP="00000000" w:rsidRDefault="00000000" w:rsidRPr="00000000" w14:paraId="000000A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MPRA processing pipeline</w:t>
      </w:r>
      <w:r w:rsidDel="00000000" w:rsidR="00000000" w:rsidRPr="00000000">
        <w:rPr>
          <w:rtl w:val="0"/>
        </w:rPr>
      </w:r>
    </w:p>
    <w:p w:rsidR="00000000" w:rsidDel="00000000" w:rsidP="00000000" w:rsidRDefault="00000000" w:rsidRPr="00000000" w14:paraId="000000B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Reproducible MPRA analysis pipeline implementation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ins w:author="Vikram Agarwal" w:id="56" w:date="2019-11-08T21:09:39Z">
        <w:commentRangeStart w:id="15"/>
        <w:commentRangeStart w:id="16"/>
        <w:r w:rsidDel="00000000" w:rsidR="00000000" w:rsidRPr="00000000">
          <w:rPr>
            <w:rFonts w:ascii="Times New Roman" w:cs="Times New Roman" w:eastAsia="Times New Roman" w:hAnsi="Times New Roman"/>
            <w:sz w:val="24"/>
            <w:szCs w:val="24"/>
            <w:rtl w:val="0"/>
          </w:rPr>
          <w:t xml:space="preserve">We developed and utilized a fully reproducible processing pipeline to process the raw MPRA data.</w:t>
        </w:r>
        <w:del w:author="Vikram Agarwal" w:id="56" w:date="2019-11-08T21:09:39Z">
          <w:r w:rsidDel="00000000" w:rsidR="00000000" w:rsidRPr="00000000">
            <w:rPr>
              <w:rFonts w:ascii="Times New Roman" w:cs="Times New Roman" w:eastAsia="Times New Roman" w:hAnsi="Times New Roman"/>
              <w:sz w:val="24"/>
              <w:szCs w:val="24"/>
              <w:rtl w:val="0"/>
            </w:rPr>
            <w:delText xml:space="preserve"> </w:delText>
          </w:r>
        </w:del>
      </w:ins>
      <w:del w:author="Vikram Agarwal" w:id="56" w:date="2019-11-08T21:09:39Z">
        <w:commentRangeEnd w:id="15"/>
        <w:r w:rsidDel="00000000" w:rsidR="00000000" w:rsidRPr="00000000">
          <w:commentReference w:id="15"/>
        </w:r>
        <w:commentRangeEnd w:id="16"/>
        <w:r w:rsidDel="00000000" w:rsidR="00000000" w:rsidRPr="00000000">
          <w:commentReference w:id="16"/>
        </w:r>
        <w:r w:rsidDel="00000000" w:rsidR="00000000" w:rsidRPr="00000000">
          <w:rPr>
            <w:rFonts w:ascii="Times New Roman" w:cs="Times New Roman" w:eastAsia="Times New Roman" w:hAnsi="Times New Roman"/>
            <w:sz w:val="24"/>
            <w:szCs w:val="24"/>
            <w:rtl w:val="0"/>
          </w:rPr>
          <w:delText xml:space="preserve">We will provide a suite of tools to fully reproduce the processing of raw MPRA data from this study at the following Github page: </w:delText>
        </w:r>
        <w:r w:rsidDel="00000000" w:rsidR="00000000" w:rsidRPr="00000000">
          <w:fldChar w:fldCharType="begin"/>
        </w:r>
        <w:r w:rsidDel="00000000" w:rsidR="00000000" w:rsidRPr="00000000">
          <w:delInstrText xml:space="preserve">HYPERLINK "https://github.com/vagarwal87/MPRA-pipeline"</w:delInstrText>
        </w:r>
        <w:r w:rsidDel="00000000" w:rsidR="00000000" w:rsidRPr="00000000">
          <w:fldChar w:fldCharType="separate"/>
        </w:r>
        <w:r w:rsidDel="00000000" w:rsidR="00000000" w:rsidRPr="00000000">
          <w:rPr>
            <w:rFonts w:ascii="Times New Roman" w:cs="Times New Roman" w:eastAsia="Times New Roman" w:hAnsi="Times New Roman"/>
            <w:color w:val="1155cc"/>
            <w:sz w:val="24"/>
            <w:szCs w:val="24"/>
            <w:u w:val="single"/>
            <w:rtl w:val="0"/>
          </w:rPr>
          <w:delText xml:space="preserve">https://github.com/vagarwal87/</w:delText>
        </w:r>
        <w:r w:rsidDel="00000000" w:rsidR="00000000" w:rsidRPr="00000000">
          <w:fldChar w:fldCharType="end"/>
        </w:r>
        <w:r w:rsidDel="00000000" w:rsidR="00000000" w:rsidRPr="00000000">
          <w:fldChar w:fldCharType="begin"/>
        </w:r>
        <w:r w:rsidDel="00000000" w:rsidR="00000000" w:rsidRPr="00000000">
          <w:delInstrText xml:space="preserve">HYPERLINK "https://github.com/vagarwal87/MPRA-pipeline"</w:delInstrText>
        </w:r>
        <w:r w:rsidDel="00000000" w:rsidR="00000000" w:rsidRPr="00000000">
          <w:fldChar w:fldCharType="separate"/>
        </w:r>
        <w:r w:rsidDel="00000000" w:rsidR="00000000" w:rsidRPr="00000000">
          <w:rPr>
            <w:rFonts w:ascii="Times New Roman" w:cs="Times New Roman" w:eastAsia="Times New Roman" w:hAnsi="Times New Roman"/>
            <w:color w:val="1155cc"/>
            <w:sz w:val="24"/>
            <w:szCs w:val="24"/>
            <w:u w:val="single"/>
            <w:rtl w:val="0"/>
          </w:rPr>
          <w:delText xml:space="preserve">MPRA-pipeline</w:delText>
        </w:r>
        <w:r w:rsidDel="00000000" w:rsidR="00000000" w:rsidRPr="00000000">
          <w:fldChar w:fldCharType="end"/>
        </w:r>
        <w:r w:rsidDel="00000000" w:rsidR="00000000" w:rsidRPr="00000000">
          <w:rPr>
            <w:rFonts w:ascii="Times New Roman" w:cs="Times New Roman" w:eastAsia="Times New Roman" w:hAnsi="Times New Roman"/>
            <w:sz w:val="24"/>
            <w:szCs w:val="24"/>
            <w:rtl w:val="0"/>
          </w:rPr>
          <w:delText xml:space="preserve">. The pipeline is built on the WDL pipeline scripting language (</w:delText>
        </w:r>
        <w:r w:rsidDel="00000000" w:rsidR="00000000" w:rsidRPr="00000000">
          <w:fldChar w:fldCharType="begin"/>
        </w:r>
        <w:r w:rsidDel="00000000" w:rsidR="00000000" w:rsidRPr="00000000">
          <w:delInstrText xml:space="preserve">HYPERLINK "https://software.broadinstitute.org/wdl/"</w:delInstrText>
        </w:r>
        <w:r w:rsidDel="00000000" w:rsidR="00000000" w:rsidRPr="00000000">
          <w:fldChar w:fldCharType="separate"/>
        </w:r>
        <w:r w:rsidDel="00000000" w:rsidR="00000000" w:rsidRPr="00000000">
          <w:rPr>
            <w:rFonts w:ascii="Times New Roman" w:cs="Times New Roman" w:eastAsia="Times New Roman" w:hAnsi="Times New Roman"/>
            <w:color w:val="1155cc"/>
            <w:sz w:val="24"/>
            <w:szCs w:val="24"/>
            <w:u w:val="single"/>
            <w:rtl w:val="0"/>
          </w:rPr>
          <w:delText xml:space="preserve">https://software.broadinstitute.org/wdl/</w:delText>
        </w:r>
        <w:r w:rsidDel="00000000" w:rsidR="00000000" w:rsidRPr="00000000">
          <w:fldChar w:fldCharType="end"/>
        </w:r>
        <w:r w:rsidDel="00000000" w:rsidR="00000000" w:rsidRPr="00000000">
          <w:rPr>
            <w:rFonts w:ascii="Times New Roman" w:cs="Times New Roman" w:eastAsia="Times New Roman" w:hAnsi="Times New Roman"/>
            <w:sz w:val="24"/>
            <w:szCs w:val="24"/>
            <w:rtl w:val="0"/>
          </w:rPr>
          <w:delText xml:space="preserve">) and utilizes Cromwell, a workflow management system. Cromwell helps to run the pipeline on a variety of platforms, including the Amazon Web Services and Google Cloud computing platforms, or a local computing cluster environment that supports Docker or Singularity. </w:delText>
        </w:r>
      </w:del>
      <w:ins w:author="Vikram Agarwal" w:id="56" w:date="2019-11-08T21:09:39Z">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The sections below document the various components of the pipeline, which borrow heavily from our earlier work</w:t>
      </w:r>
      <w:hyperlink r:id="rId7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Associating barcodes to designed elements. </w:t>
      </w:r>
      <w:r w:rsidDel="00000000" w:rsidR="00000000" w:rsidRPr="00000000">
        <w:rPr>
          <w:rFonts w:ascii="Times New Roman" w:cs="Times New Roman" w:eastAsia="Times New Roman" w:hAnsi="Times New Roman"/>
          <w:sz w:val="24"/>
          <w:szCs w:val="24"/>
          <w:rtl w:val="0"/>
        </w:rPr>
        <w:t xml:space="preserve">For each of the barcode association libraries, we generated Fastq files with bcl2fastq v2.18 (Illumina Inc.), splitting the sequencing data into an index file delineating the barcode and two paired-end read files delineating the corresponding element linked to the barcode. If the paired-end reads overlapped in sequence, they were merged into one and </w:t>
      </w:r>
      <w:r w:rsidDel="00000000" w:rsidR="00000000" w:rsidRPr="00000000">
        <w:rPr>
          <w:rFonts w:ascii="Times New Roman" w:cs="Times New Roman" w:eastAsia="Times New Roman" w:hAnsi="Times New Roman"/>
          <w:sz w:val="24"/>
          <w:szCs w:val="24"/>
          <w:rtl w:val="0"/>
        </w:rPr>
        <w:t xml:space="preserve">aligned using BWA mem</w:t>
      </w:r>
      <w:hyperlink r:id="rId79">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a reference Fasta file comprised of the designed elements (</w:t>
      </w:r>
      <w:r w:rsidDel="00000000" w:rsidR="00000000" w:rsidRPr="00000000">
        <w:rPr>
          <w:rFonts w:ascii="Times New Roman" w:cs="Times New Roman" w:eastAsia="Times New Roman" w:hAnsi="Times New Roman"/>
          <w:b w:val="1"/>
          <w:sz w:val="24"/>
          <w:szCs w:val="24"/>
          <w:rtl w:val="0"/>
        </w:rPr>
        <w:t xml:space="preserve">Supplemental Table 2</w:t>
      </w:r>
      <w:r w:rsidDel="00000000" w:rsidR="00000000" w:rsidRPr="00000000">
        <w:rPr>
          <w:rFonts w:ascii="Gungsuh" w:cs="Gungsuh" w:eastAsia="Gungsuh" w:hAnsi="Gungsuh"/>
          <w:sz w:val="24"/>
          <w:szCs w:val="24"/>
          <w:rtl w:val="0"/>
        </w:rPr>
        <w:t xml:space="preserve">). We carried forward the subset of merged reads whose mapped length corresponded to the expected length of the designed element ± 5 bp (i.e., 171 ± 5, 192 ± 5, 354 ± 5, and 678 ± 5, depending on the element size), allowing indels or mismatches. To minimize the impact of sequencing errors, we associated a barcode to an element if: i) the barcode:element pair was sequenced at least three independent times, and ii) ≥90% of the barcode mapped to a single element. These barcode associations were then used as a dictionary to match barcodes detected in the RNA and DNA sequencing libraries in different MPRA designs.</w:t>
      </w:r>
    </w:p>
    <w:p w:rsidR="00000000" w:rsidDel="00000000" w:rsidP="00000000" w:rsidRDefault="00000000" w:rsidRPr="00000000" w14:paraId="000000B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Replicates, normalization, and </w:t>
      </w:r>
      <w:r w:rsidDel="00000000" w:rsidR="00000000" w:rsidRPr="00000000">
        <w:rPr>
          <w:rFonts w:ascii="Times New Roman" w:cs="Times New Roman" w:eastAsia="Times New Roman" w:hAnsi="Times New Roman"/>
          <w:i w:val="1"/>
          <w:sz w:val="24"/>
          <w:szCs w:val="24"/>
          <w:rtl w:val="0"/>
        </w:rPr>
        <w:t xml:space="preserve">RNA</w:t>
      </w:r>
      <w:r w:rsidDel="00000000" w:rsidR="00000000" w:rsidRPr="00000000">
        <w:rPr>
          <w:rFonts w:ascii="Times New Roman" w:cs="Times New Roman" w:eastAsia="Times New Roman" w:hAnsi="Times New Roman"/>
          <w:i w:val="1"/>
          <w:sz w:val="24"/>
          <w:szCs w:val="24"/>
          <w:rtl w:val="0"/>
        </w:rPr>
        <w:t xml:space="preserve">/DNA activity scores</w:t>
      </w:r>
      <w:r w:rsidDel="00000000" w:rsidR="00000000" w:rsidRPr="00000000">
        <w:rPr>
          <w:rFonts w:ascii="Times New Roman" w:cs="Times New Roman" w:eastAsia="Times New Roman" w:hAnsi="Times New Roman"/>
          <w:sz w:val="24"/>
          <w:szCs w:val="24"/>
          <w:rtl w:val="0"/>
        </w:rPr>
        <w:t xml:space="preserve">: Barcodes were counted for RNA and DNA samples for each MPRA experiment, using UMIs to collapse barcodes derived from the same molecule during PCR, and mapped to the element they were linked to, as identified by the dictionary of barcode:element associations. </w:t>
      </w:r>
      <w:r w:rsidDel="00000000" w:rsidR="00000000" w:rsidRPr="00000000">
        <w:rPr>
          <w:rFonts w:ascii="Times New Roman" w:cs="Times New Roman" w:eastAsia="Times New Roman" w:hAnsi="Times New Roman"/>
          <w:sz w:val="24"/>
          <w:szCs w:val="24"/>
          <w:rtl w:val="0"/>
        </w:rPr>
        <w:t xml:space="preserve">To normalize RNA and DNA for different sequencing depths in each sample, we followed a nearly identical scheme as one we had previously devised</w:t>
      </w:r>
      <w:hyperlink r:id="rId80">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Briefly, for each replicate of each MPRA design, we first considered the subset of barcodes that were observed for both the RNA and DNA samples of the replicate. We then summed up the counts of all barcodes contributing to each element and computed the normalized counts as the counts per million (cpm) sequenced reads of that library. Finally, we computed enhancer activity scores as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(RNA [cpm]/DNA [cpm]). To account for the differential scale among replicates of each experiment, we divided the RNA/DNA ratios by the median across the replicate value before averaging them. Due to low counts in the initial round of sequencing and poor sample quality, the three replicates from the 5′/3′ MT and 3′/3′ MT were re-sequenced, and the data from each pair of technical replicates was pooled together across the two independent sequencing runs. Even after pooling, the first replicates of these two assays exhibited poorer inter-replicate concordance than the other replicates (</w:t>
      </w:r>
      <w:r w:rsidDel="00000000" w:rsidR="00000000" w:rsidRPr="00000000">
        <w:rPr>
          <w:rFonts w:ascii="Times New Roman" w:cs="Times New Roman" w:eastAsia="Times New Roman" w:hAnsi="Times New Roman"/>
          <w:b w:val="1"/>
          <w:sz w:val="24"/>
          <w:szCs w:val="24"/>
          <w:rtl w:val="0"/>
        </w:rPr>
        <w:t xml:space="preserve">Figure 2A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Supplemental Figure 3</w:t>
      </w:r>
      <w:r w:rsidDel="00000000" w:rsidR="00000000" w:rsidRPr="00000000">
        <w:rPr>
          <w:rFonts w:ascii="Times New Roman" w:cs="Times New Roman" w:eastAsia="Times New Roman" w:hAnsi="Times New Roman"/>
          <w:sz w:val="24"/>
          <w:szCs w:val="24"/>
          <w:rtl w:val="0"/>
        </w:rPr>
        <w:t xml:space="preserve">), and thus were excluded during replicate averaging (</w:t>
      </w:r>
      <w:r w:rsidDel="00000000" w:rsidR="00000000" w:rsidRPr="00000000">
        <w:rPr>
          <w:rFonts w:ascii="Times New Roman" w:cs="Times New Roman" w:eastAsia="Times New Roman" w:hAnsi="Times New Roman"/>
          <w:b w:val="1"/>
          <w:sz w:val="24"/>
          <w:szCs w:val="24"/>
          <w:rtl w:val="0"/>
        </w:rPr>
        <w:t xml:space="preserve">Supplemental Table 2</w:t>
      </w:r>
      <w:r w:rsidDel="00000000" w:rsidR="00000000" w:rsidRPr="00000000">
        <w:rPr>
          <w:rFonts w:ascii="Times New Roman" w:cs="Times New Roman" w:eastAsia="Times New Roman" w:hAnsi="Times New Roman"/>
          <w:sz w:val="24"/>
          <w:szCs w:val="24"/>
          <w:rtl w:val="0"/>
        </w:rPr>
        <w:t xml:space="preserve">). In practice, this decision very modestly altered the numerical results, and did not change the study’s conclusions.</w:t>
      </w:r>
    </w:p>
    <w:p w:rsidR="00000000" w:rsidDel="00000000" w:rsidP="00000000" w:rsidRDefault="00000000" w:rsidRPr="00000000" w14:paraId="000000B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Modeling and Analyses</w:t>
      </w:r>
      <w:r w:rsidDel="00000000" w:rsidR="00000000" w:rsidRPr="00000000">
        <w:rPr>
          <w:rtl w:val="0"/>
        </w:rPr>
      </w:r>
    </w:p>
    <w:p w:rsidR="00000000" w:rsidDel="00000000" w:rsidP="00000000" w:rsidRDefault="00000000" w:rsidRPr="00000000" w14:paraId="000000B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 considered: </w:t>
      </w:r>
      <w:r w:rsidDel="00000000" w:rsidR="00000000" w:rsidRPr="00000000">
        <w:rPr>
          <w:rFonts w:ascii="Times New Roman" w:cs="Times New Roman" w:eastAsia="Times New Roman" w:hAnsi="Times New Roman"/>
          <w:sz w:val="24"/>
          <w:szCs w:val="24"/>
          <w:rtl w:val="0"/>
        </w:rPr>
        <w:t xml:space="preserve">For each candidate enhancer, we computed a total of 915 features derived from either: i) the sequence itself, or ii) experimentally measured information, computed as a mean signal extracted from the corresponding region of the human genome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a full list of features and data sources: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The sequence-based features represent the conservation of the sequence, general G/C content, predicted chromatin state, and likelihood of binding to an assortment of transcription factors and RNA binding proteins. In contrast, the experimentally derived features represent empirical measurements of chromatin/epigenetic state, binding to transcription factors, or transcriptional activity. The features were derived from custom Perl scripts, the UCSC genome browser</w:t>
      </w:r>
      <w:hyperlink r:id="rId81">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41</w:t>
        </w:r>
      </w:hyperlink>
      <w:r w:rsidDel="00000000" w:rsidR="00000000" w:rsidRPr="00000000">
        <w:rPr>
          <w:rFonts w:ascii="Times New Roman" w:cs="Times New Roman" w:eastAsia="Times New Roman" w:hAnsi="Times New Roman"/>
          <w:sz w:val="24"/>
          <w:szCs w:val="24"/>
          <w:rtl w:val="0"/>
        </w:rPr>
        <w:t xml:space="preserve">, DeepSEA</w:t>
      </w:r>
      <w:hyperlink r:id="rId82">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42</w:t>
        </w:r>
      </w:hyperlink>
      <w:r w:rsidDel="00000000" w:rsidR="00000000" w:rsidRPr="00000000">
        <w:rPr>
          <w:rFonts w:ascii="Times New Roman" w:cs="Times New Roman" w:eastAsia="Times New Roman" w:hAnsi="Times New Roman"/>
          <w:sz w:val="24"/>
          <w:szCs w:val="24"/>
          <w:rtl w:val="0"/>
        </w:rPr>
        <w:t xml:space="preserve">, DeepBind</w:t>
      </w:r>
      <w:hyperlink r:id="rId83">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43</w:t>
        </w:r>
      </w:hyperlink>
      <w:r w:rsidDel="00000000" w:rsidR="00000000" w:rsidRPr="00000000">
        <w:rPr>
          <w:rFonts w:ascii="Times New Roman" w:cs="Times New Roman" w:eastAsia="Times New Roman" w:hAnsi="Times New Roman"/>
          <w:sz w:val="24"/>
          <w:szCs w:val="24"/>
          <w:rtl w:val="0"/>
        </w:rPr>
        <w:t xml:space="preserve">, with epigenomic data derived from </w:t>
      </w:r>
      <w:r w:rsidDel="00000000" w:rsidR="00000000" w:rsidRPr="00000000">
        <w:rPr>
          <w:rFonts w:ascii="Times New Roman" w:cs="Times New Roman" w:eastAsia="Times New Roman" w:hAnsi="Times New Roman"/>
          <w:sz w:val="24"/>
          <w:szCs w:val="24"/>
          <w:rtl w:val="0"/>
        </w:rPr>
        <w:t xml:space="preserve">the Epigenomics Roadmap Consortium</w:t>
      </w:r>
      <w:hyperlink r:id="rId84">
        <w:r w:rsidDel="00000000" w:rsidR="00000000" w:rsidRPr="00000000">
          <w:rPr>
            <w:rFonts w:ascii="Times New Roman" w:cs="Times New Roman" w:eastAsia="Times New Roman" w:hAnsi="Times New Roman"/>
            <w:b w:val="0"/>
            <w:color w:val="000000"/>
            <w:sz w:val="24"/>
            <w:szCs w:val="24"/>
            <w:u w:val="none"/>
            <w:vertAlign w:val="superscript"/>
            <w:rtl w:val="0"/>
          </w:rPr>
          <w:t xml:space="preserve">44</w:t>
        </w:r>
      </w:hyperlink>
      <w:r w:rsidDel="00000000" w:rsidR="00000000" w:rsidRPr="00000000">
        <w:rPr>
          <w:rFonts w:ascii="Times New Roman" w:cs="Times New Roman" w:eastAsia="Times New Roman" w:hAnsi="Times New Roman"/>
          <w:sz w:val="24"/>
          <w:szCs w:val="24"/>
          <w:rtl w:val="0"/>
        </w:rPr>
        <w:t xml:space="preserve">, CAGE data from the FANTOM Consortium</w:t>
      </w:r>
      <w:hyperlink r:id="rId8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33</w:t>
        </w:r>
      </w:hyperlink>
      <w:r w:rsidDel="00000000" w:rsidR="00000000" w:rsidRPr="00000000">
        <w:rPr>
          <w:rFonts w:ascii="Times New Roman" w:cs="Times New Roman" w:eastAsia="Times New Roman" w:hAnsi="Times New Roman"/>
          <w:sz w:val="24"/>
          <w:szCs w:val="24"/>
          <w:rtl w:val="0"/>
        </w:rPr>
        <w:t xml:space="preserve">, and ChIP-seq data from the ENCODE Consortium</w:t>
      </w:r>
      <w:hyperlink r:id="rId86">
        <w:r w:rsidDel="00000000" w:rsidR="00000000" w:rsidRPr="00000000">
          <w:rPr>
            <w:rFonts w:ascii="Times New Roman" w:cs="Times New Roman" w:eastAsia="Times New Roman" w:hAnsi="Times New Roman"/>
            <w:b w:val="0"/>
            <w:color w:val="000000"/>
            <w:sz w:val="24"/>
            <w:szCs w:val="24"/>
            <w:u w:val="none"/>
            <w:vertAlign w:val="superscript"/>
            <w:rtl w:val="0"/>
          </w:rPr>
          <w:t xml:space="preserve">7</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 pre-processing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Right-skewed data such as ChIP-seq and CAGE signal were log-transformed to approximate a normal distribution, and each feature was then z-score normalized to scale the features similarly. This enabled a direct comparison of coefficients among features derived from the resulting linear models.</w:t>
      </w:r>
    </w:p>
    <w:p w:rsidR="00000000" w:rsidDel="00000000" w:rsidP="00000000" w:rsidRDefault="00000000" w:rsidRPr="00000000" w14:paraId="000000B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 training</w:t>
      </w:r>
      <w:r w:rsidDel="00000000" w:rsidR="00000000" w:rsidRPr="00000000">
        <w:rPr>
          <w:rFonts w:ascii="Times New Roman" w:cs="Times New Roman" w:eastAsia="Times New Roman" w:hAnsi="Times New Roman"/>
          <w:sz w:val="24"/>
          <w:szCs w:val="24"/>
          <w:rtl w:val="0"/>
        </w:rPr>
        <w:t xml:space="preserve">: As described before</w:t>
      </w:r>
      <w:hyperlink r:id="rId87">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we trained a lasso regression model on each of 10 folds of the data, selecting enhancers which were measured with at least 10 independent barcodes to reduce the impact of measurement noise in the assessment of model quality. A lasso regression model was chosen specifically because it employs an L1 regularization penalty, which leads to the selection of the fewest features that maximally explain the data. The strength of the regularization was controlled by a single </w:t>
      </w:r>
      <w:r w:rsidDel="00000000" w:rsidR="00000000" w:rsidRPr="00000000">
        <w:rPr>
          <w:rFonts w:ascii="Times New Roman" w:cs="Times New Roman" w:eastAsia="Times New Roman" w:hAnsi="Times New Roman"/>
          <w:i w:val="1"/>
          <w:sz w:val="24"/>
          <w:szCs w:val="24"/>
          <w:rtl w:val="0"/>
        </w:rPr>
        <w:t xml:space="preserve">λ </w:t>
      </w:r>
      <w:r w:rsidDel="00000000" w:rsidR="00000000" w:rsidRPr="00000000">
        <w:rPr>
          <w:rFonts w:ascii="Times New Roman" w:cs="Times New Roman" w:eastAsia="Times New Roman" w:hAnsi="Times New Roman"/>
          <w:sz w:val="24"/>
          <w:szCs w:val="24"/>
          <w:rtl w:val="0"/>
        </w:rPr>
        <w:t xml:space="preserve">parameter, which was optimized using 10-fold cross-validation on the entire dataset. To evaluate the most relevant features selected, we trained a lasso regression model on the full dataset and visualize the top 30 coefficients with the greatest magnitude. A full table of the selected features and their coefficients are provided (</w:t>
      </w:r>
      <w:r w:rsidDel="00000000" w:rsidR="00000000" w:rsidRPr="00000000">
        <w:rPr>
          <w:rFonts w:ascii="Times New Roman" w:cs="Times New Roman" w:eastAsia="Times New Roman" w:hAnsi="Times New Roman"/>
          <w:b w:val="1"/>
          <w:sz w:val="24"/>
          <w:szCs w:val="24"/>
          <w:rtl w:val="0"/>
        </w:rPr>
        <w:t xml:space="preserve">Supplemental Table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Luciferase assays</w:t>
      </w:r>
      <w:r w:rsidDel="00000000" w:rsidR="00000000" w:rsidRPr="00000000">
        <w:rPr>
          <w:rtl w:val="0"/>
        </w:rPr>
      </w:r>
    </w:p>
    <w:p w:rsidR="00000000" w:rsidDel="00000000" w:rsidP="00000000" w:rsidRDefault="00000000" w:rsidRPr="00000000" w14:paraId="000000BE">
      <w:pPr>
        <w:spacing w:line="480" w:lineRule="auto"/>
        <w:jc w:val="both"/>
        <w:rPr>
          <w:rFonts w:ascii="Times New Roman" w:cs="Times New Roman" w:eastAsia="Times New Roman" w:hAnsi="Times New Roman"/>
          <w:sz w:val="24"/>
          <w:szCs w:val="24"/>
        </w:rPr>
      </w:pPr>
      <w:ins w:author="Vikram Agarwal" w:id="57" w:date="2019-12-04T18:58:54Z">
        <w:r w:rsidDel="00000000" w:rsidR="00000000" w:rsidRPr="00000000">
          <w:rPr>
            <w:rFonts w:ascii="Times New Roman" w:cs="Times New Roman" w:eastAsia="Times New Roman" w:hAnsi="Times New Roman"/>
            <w:b w:val="1"/>
            <w:sz w:val="24"/>
            <w:szCs w:val="24"/>
            <w:rtl w:val="0"/>
          </w:rPr>
          <w:t xml:space="preserve">The</w:t>
        </w:r>
      </w:ins>
      <w:r w:rsidDel="00000000" w:rsidR="00000000" w:rsidRPr="00000000">
        <w:rPr>
          <w:rFonts w:ascii="Times New Roman" w:cs="Times New Roman" w:eastAsia="Times New Roman" w:hAnsi="Times New Roman"/>
          <w:sz w:val="24"/>
          <w:szCs w:val="24"/>
          <w:rtl w:val="0"/>
        </w:rPr>
        <w:t xml:space="preserve"> “medium”, “long” and “deleted” versions of ten enhancers (total 30 sequences), APOE enhancer (positive control), and neg2 sequence (negative control) were synthesized along with minimal promoter and adaptor sequences (</w:t>
      </w:r>
      <w:r w:rsidDel="00000000" w:rsidR="00000000" w:rsidRPr="00000000">
        <w:rPr>
          <w:rFonts w:ascii="Times New Roman" w:cs="Times New Roman" w:eastAsia="Times New Roman" w:hAnsi="Times New Roman"/>
          <w:b w:val="1"/>
          <w:sz w:val="24"/>
          <w:szCs w:val="24"/>
          <w:highlight w:val="yellow"/>
          <w:rtl w:val="0"/>
        </w:rPr>
        <w:t xml:space="preserve">Supplemental Table 8</w:t>
      </w:r>
      <w:r w:rsidDel="00000000" w:rsidR="00000000" w:rsidRPr="00000000">
        <w:rPr>
          <w:rFonts w:ascii="Times New Roman" w:cs="Times New Roman" w:eastAsia="Times New Roman" w:hAnsi="Times New Roman"/>
          <w:sz w:val="24"/>
          <w:szCs w:val="24"/>
          <w:rtl w:val="0"/>
        </w:rPr>
        <w:t xml:space="preserve">) and cloned into the </w:t>
      </w:r>
      <w:r w:rsidDel="00000000" w:rsidR="00000000" w:rsidRPr="00000000">
        <w:rPr>
          <w:rFonts w:ascii="Times New Roman" w:cs="Times New Roman" w:eastAsia="Times New Roman" w:hAnsi="Times New Roman"/>
          <w:i w:val="1"/>
          <w:sz w:val="24"/>
          <w:szCs w:val="24"/>
          <w:rtl w:val="0"/>
        </w:rPr>
        <w:t xml:space="preserve">Bgl</w:t>
      </w:r>
      <w:r w:rsidDel="00000000" w:rsidR="00000000" w:rsidRPr="00000000">
        <w:rPr>
          <w:rFonts w:ascii="Times New Roman" w:cs="Times New Roman" w:eastAsia="Times New Roman" w:hAnsi="Times New Roman"/>
          <w:sz w:val="24"/>
          <w:szCs w:val="24"/>
          <w:rtl w:val="0"/>
        </w:rPr>
        <w:t xml:space="preserve">II and </w:t>
      </w:r>
      <w:r w:rsidDel="00000000" w:rsidR="00000000" w:rsidRPr="00000000">
        <w:rPr>
          <w:rFonts w:ascii="Times New Roman" w:cs="Times New Roman" w:eastAsia="Times New Roman" w:hAnsi="Times New Roman"/>
          <w:i w:val="1"/>
          <w:sz w:val="24"/>
          <w:szCs w:val="24"/>
          <w:rtl w:val="0"/>
        </w:rPr>
        <w:t xml:space="preserve">Nco</w:t>
      </w:r>
      <w:r w:rsidDel="00000000" w:rsidR="00000000" w:rsidRPr="00000000">
        <w:rPr>
          <w:rFonts w:ascii="Times New Roman" w:cs="Times New Roman" w:eastAsia="Times New Roman" w:hAnsi="Times New Roman"/>
          <w:sz w:val="24"/>
          <w:szCs w:val="24"/>
          <w:rtl w:val="0"/>
        </w:rPr>
        <w:t xml:space="preserve">I site of the pGL4.23c vector by Twist. As two of them (chr2:106744003-106744357_medium and chr10:114391246-114391924_del) </w:t>
      </w:r>
      <w:del w:author="Jason Klein" w:id="58" w:date="2019-12-27T21:38:17Z">
        <w:r w:rsidDel="00000000" w:rsidR="00000000" w:rsidRPr="00000000">
          <w:rPr>
            <w:rFonts w:ascii="Times New Roman" w:cs="Times New Roman" w:eastAsia="Times New Roman" w:hAnsi="Times New Roman"/>
            <w:sz w:val="24"/>
            <w:szCs w:val="24"/>
            <w:rtl w:val="0"/>
          </w:rPr>
          <w:delText xml:space="preserve">were </w:delText>
        </w:r>
      </w:del>
      <w:r w:rsidDel="00000000" w:rsidR="00000000" w:rsidRPr="00000000">
        <w:rPr>
          <w:rFonts w:ascii="Times New Roman" w:cs="Times New Roman" w:eastAsia="Times New Roman" w:hAnsi="Times New Roman"/>
          <w:sz w:val="24"/>
          <w:szCs w:val="24"/>
          <w:rtl w:val="0"/>
        </w:rPr>
        <w:t xml:space="preserve">failed </w:t>
      </w:r>
      <w:del w:author="Jason Klein" w:id="59" w:date="2019-12-27T21:38:20Z">
        <w:r w:rsidDel="00000000" w:rsidR="00000000" w:rsidRPr="00000000">
          <w:rPr>
            <w:rFonts w:ascii="Times New Roman" w:cs="Times New Roman" w:eastAsia="Times New Roman" w:hAnsi="Times New Roman"/>
            <w:sz w:val="24"/>
            <w:szCs w:val="24"/>
            <w:rtl w:val="0"/>
          </w:rPr>
          <w:delText xml:space="preserve">with </w:delText>
        </w:r>
      </w:del>
      <w:r w:rsidDel="00000000" w:rsidR="00000000" w:rsidRPr="00000000">
        <w:rPr>
          <w:rFonts w:ascii="Times New Roman" w:cs="Times New Roman" w:eastAsia="Times New Roman" w:hAnsi="Times New Roman"/>
          <w:sz w:val="24"/>
          <w:szCs w:val="24"/>
          <w:rtl w:val="0"/>
        </w:rPr>
        <w:t xml:space="preserve">the cloning, these sequences were synthesized by Twist and manually cloned into the </w:t>
      </w:r>
      <w:r w:rsidDel="00000000" w:rsidR="00000000" w:rsidRPr="00000000">
        <w:rPr>
          <w:rFonts w:ascii="Times New Roman" w:cs="Times New Roman" w:eastAsia="Times New Roman" w:hAnsi="Times New Roman"/>
          <w:i w:val="1"/>
          <w:sz w:val="24"/>
          <w:szCs w:val="24"/>
          <w:rtl w:val="0"/>
        </w:rPr>
        <w:t xml:space="preserve">Bgl</w:t>
      </w:r>
      <w:r w:rsidDel="00000000" w:rsidR="00000000" w:rsidRPr="00000000">
        <w:rPr>
          <w:rFonts w:ascii="Times New Roman" w:cs="Times New Roman" w:eastAsia="Times New Roman" w:hAnsi="Times New Roman"/>
          <w:sz w:val="24"/>
          <w:szCs w:val="24"/>
          <w:rtl w:val="0"/>
        </w:rPr>
        <w:t xml:space="preserve">II and </w:t>
      </w:r>
      <w:r w:rsidDel="00000000" w:rsidR="00000000" w:rsidRPr="00000000">
        <w:rPr>
          <w:rFonts w:ascii="Times New Roman" w:cs="Times New Roman" w:eastAsia="Times New Roman" w:hAnsi="Times New Roman"/>
          <w:i w:val="1"/>
          <w:sz w:val="24"/>
          <w:szCs w:val="24"/>
          <w:rtl w:val="0"/>
        </w:rPr>
        <w:t xml:space="preserve">Nco</w:t>
      </w:r>
      <w:r w:rsidDel="00000000" w:rsidR="00000000" w:rsidRPr="00000000">
        <w:rPr>
          <w:rFonts w:ascii="Times New Roman" w:cs="Times New Roman" w:eastAsia="Times New Roman" w:hAnsi="Times New Roman"/>
          <w:sz w:val="24"/>
          <w:szCs w:val="24"/>
          <w:rtl w:val="0"/>
        </w:rPr>
        <w:t xml:space="preserve">I site of the pGL4.23c vector using NEBuilder HiFi DNA Assembly Cloning Kit (NEB). The plasmid sequences were confirmed by Sanger sequencing. All the 32 plasmids and empty pGL4.23c were individually transfected along with pGL4.74 (Promega) into 1x10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HepG2 cells, as previously described</w:t>
      </w:r>
      <w:del w:author="Jason Klein" w:id="60" w:date="2019-12-27T21:38:39Z">
        <w:r w:rsidDel="00000000" w:rsidR="00000000" w:rsidRPr="00000000">
          <w:rPr>
            <w:rFonts w:ascii="Times New Roman" w:cs="Times New Roman" w:eastAsia="Times New Roman" w:hAnsi="Times New Roman"/>
            <w:sz w:val="24"/>
            <w:szCs w:val="24"/>
            <w:rtl w:val="0"/>
          </w:rPr>
          <w:delText xml:space="preserve"> </w:delText>
        </w:r>
      </w:del>
      <w:hyperlink r:id="rId88">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Four independent replicate cultures were transfected. Firefly and </w:t>
      </w:r>
      <w:r w:rsidDel="00000000" w:rsidR="00000000" w:rsidRPr="00000000">
        <w:rPr>
          <w:rFonts w:ascii="Times New Roman" w:cs="Times New Roman" w:eastAsia="Times New Roman" w:hAnsi="Times New Roman"/>
          <w:i w:val="1"/>
          <w:sz w:val="24"/>
          <w:szCs w:val="24"/>
          <w:rtl w:val="0"/>
        </w:rPr>
        <w:t xml:space="preserve">Renilla</w:t>
      </w:r>
      <w:r w:rsidDel="00000000" w:rsidR="00000000" w:rsidRPr="00000000">
        <w:rPr>
          <w:rFonts w:ascii="Times New Roman" w:cs="Times New Roman" w:eastAsia="Times New Roman" w:hAnsi="Times New Roman"/>
          <w:sz w:val="24"/>
          <w:szCs w:val="24"/>
          <w:rtl w:val="0"/>
        </w:rPr>
        <w:t xml:space="preserve"> luciferase activities were measured on a Glomax microplate reader (Promega) using the Dual-Luciferase Reporter Assay System (Promega). Enhancer activity was measured as the fold change of each plasmid’s firefly luciferase activity normalized to </w:t>
      </w:r>
      <w:r w:rsidDel="00000000" w:rsidR="00000000" w:rsidRPr="00000000">
        <w:rPr>
          <w:rFonts w:ascii="Times New Roman" w:cs="Times New Roman" w:eastAsia="Times New Roman" w:hAnsi="Times New Roman"/>
          <w:i w:val="1"/>
          <w:sz w:val="24"/>
          <w:szCs w:val="24"/>
          <w:rtl w:val="0"/>
        </w:rPr>
        <w:t xml:space="preserve">Renilla</w:t>
      </w:r>
      <w:r w:rsidDel="00000000" w:rsidR="00000000" w:rsidRPr="00000000">
        <w:rPr>
          <w:rFonts w:ascii="Times New Roman" w:cs="Times New Roman" w:eastAsia="Times New Roman" w:hAnsi="Times New Roman"/>
          <w:sz w:val="24"/>
          <w:szCs w:val="24"/>
          <w:rtl w:val="0"/>
        </w:rPr>
        <w:t xml:space="preserve"> luciferase activity.</w:t>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TABLES</w:t>
      </w:r>
    </w:p>
    <w:p w:rsidR="00000000" w:rsidDel="00000000" w:rsidP="00000000" w:rsidRDefault="00000000" w:rsidRPr="00000000" w14:paraId="000000C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1. </w:t>
      </w:r>
      <w:r w:rsidDel="00000000" w:rsidR="00000000" w:rsidRPr="00000000">
        <w:rPr>
          <w:rFonts w:ascii="Times New Roman" w:cs="Times New Roman" w:eastAsia="Times New Roman" w:hAnsi="Times New Roman"/>
          <w:sz w:val="24"/>
          <w:szCs w:val="24"/>
          <w:rtl w:val="0"/>
        </w:rPr>
        <w:t xml:space="preserve">Genomic coordinates (human genome build hg19) and sequences for all designed elements, both naturally occurring as well as synthetic positive and negative controls, in the experiments testing the nine assays, element orientation, and element size.</w:t>
      </w:r>
    </w:p>
    <w:p w:rsidR="00000000" w:rsidDel="00000000" w:rsidP="00000000" w:rsidRDefault="00000000" w:rsidRPr="00000000" w14:paraId="000000C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2. </w:t>
      </w:r>
      <w:r w:rsidDel="00000000" w:rsidR="00000000" w:rsidRPr="00000000">
        <w:rPr>
          <w:rFonts w:ascii="Times New Roman" w:cs="Times New Roman" w:eastAsia="Times New Roman" w:hAnsi="Times New Roman"/>
          <w:sz w:val="24"/>
          <w:szCs w:val="24"/>
          <w:rtl w:val="0"/>
        </w:rPr>
        <w:t xml:space="preserve">Activity scores computed for each element for each of the 9 MPRA assays tested as well as HSS_full, HSS_b2, ORI_full, and ORI_b2. Provided are averaged activity scores across replicates as well as individual scores for each replicate alongside normalized DNA counts, normalized RNA counts, and the number of barcodes per element.</w:t>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0"/>
        <w:gridCol w:w="1740"/>
        <w:gridCol w:w="2280"/>
        <w:gridCol w:w="1065"/>
        <w:tblGridChange w:id="0">
          <w:tblGrid>
            <w:gridCol w:w="3780"/>
            <w:gridCol w:w="1740"/>
            <w:gridCol w:w="2280"/>
            <w:gridCol w:w="1065"/>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 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 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source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features</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GC/CpG content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Sequence-derived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 Perl scripts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Mean primate, mammalian, and vertebrate conservation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Sequence-derived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UCSC genome browser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Predicted histone marks, DNase hypersensitivity, and TF binding in HepG2 cells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Sequence-derived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DeepSEA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Predicted score of TF binding for human, mouse, chicken, frog, fugu, and zebrafish models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Sequence-derived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DeepBind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587</w:t>
            </w:r>
          </w:p>
        </w:tc>
      </w:tr>
      <w:tr>
        <w:trPr>
          <w:trHeight w:val="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Mean signal of TF and histone marks in HepG2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ChIP-seq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ENCODE consortium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CAGE signal on plus and minus strands in HepG2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FANTOM consortium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DNase hypersensitivity, ChIP-seq of 11 histone marks, and CpG methylation information in HepG2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DNase, ChIP-seq, methylation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Epigenomics Roadmap consortium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r>
    </w:tbl>
    <w:p w:rsidR="00000000" w:rsidDel="00000000" w:rsidP="00000000" w:rsidRDefault="00000000" w:rsidRPr="00000000" w14:paraId="000000E9">
      <w:pPr>
        <w:spacing w:line="480" w:lineRule="auto"/>
        <w:jc w:val="both"/>
        <w:rPr>
          <w:rFonts w:ascii="Times New Roman" w:cs="Times New Roman" w:eastAsia="Times New Roman" w:hAnsi="Times New Roman"/>
          <w:b w:val="1"/>
          <w:sz w:val="8"/>
          <w:szCs w:val="8"/>
        </w:rPr>
      </w:pPr>
      <w:r w:rsidDel="00000000" w:rsidR="00000000" w:rsidRPr="00000000">
        <w:rPr>
          <w:rFonts w:ascii="Times New Roman" w:cs="Times New Roman" w:eastAsia="Times New Roman" w:hAnsi="Times New Roman"/>
          <w:b w:val="1"/>
          <w:sz w:val="8"/>
          <w:szCs w:val="8"/>
          <w:rtl w:val="0"/>
        </w:rPr>
        <w:t xml:space="preserve"> </w:t>
      </w:r>
    </w:p>
    <w:p w:rsidR="00000000" w:rsidDel="00000000" w:rsidP="00000000" w:rsidRDefault="00000000" w:rsidRPr="00000000" w14:paraId="000000E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3. </w:t>
      </w:r>
      <w:r w:rsidDel="00000000" w:rsidR="00000000" w:rsidRPr="00000000">
        <w:rPr>
          <w:rFonts w:ascii="Times New Roman" w:cs="Times New Roman" w:eastAsia="Times New Roman" w:hAnsi="Times New Roman"/>
          <w:sz w:val="24"/>
          <w:szCs w:val="24"/>
          <w:rtl w:val="0"/>
        </w:rPr>
        <w:t xml:space="preserve">Summary of 915 features considered in a model trained to predict enhancer activity, with an overview of features considered, feature type (i.e., computationally predicted or experimentally derived), data source, and number of features in the category.</w:t>
      </w:r>
    </w:p>
    <w:p w:rsidR="00000000" w:rsidDel="00000000" w:rsidP="00000000" w:rsidRDefault="00000000" w:rsidRPr="00000000" w14:paraId="000000E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4. </w:t>
      </w:r>
      <w:r w:rsidDel="00000000" w:rsidR="00000000" w:rsidRPr="00000000">
        <w:rPr>
          <w:rFonts w:ascii="Times New Roman" w:cs="Times New Roman" w:eastAsia="Times New Roman" w:hAnsi="Times New Roman"/>
          <w:sz w:val="24"/>
          <w:szCs w:val="24"/>
          <w:rtl w:val="0"/>
        </w:rPr>
        <w:t xml:space="preserve">Definition of each feature considered in the lasso regression models, with detailed metadata corresponding to the data source of origin, species of origin, sample accession IDs, and additional factor-specific information. Also provided are pre-computed tables of the features used during training for the 9 MPRA assays as well as the assay testing different size classes.</w:t>
      </w:r>
    </w:p>
    <w:p w:rsidR="00000000" w:rsidDel="00000000" w:rsidP="00000000" w:rsidRDefault="00000000" w:rsidRPr="00000000" w14:paraId="000000E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5. </w:t>
      </w:r>
      <w:r w:rsidDel="00000000" w:rsidR="00000000" w:rsidRPr="00000000">
        <w:rPr>
          <w:rFonts w:ascii="Times New Roman" w:cs="Times New Roman" w:eastAsia="Times New Roman" w:hAnsi="Times New Roman"/>
          <w:sz w:val="24"/>
          <w:szCs w:val="24"/>
          <w:rtl w:val="0"/>
        </w:rPr>
        <w:t xml:space="preserve">Coefficients fit for the full lasso regression models for each of 8 MPRA assays shown in </w:t>
      </w:r>
      <w:r w:rsidDel="00000000" w:rsidR="00000000" w:rsidRPr="00000000">
        <w:rPr>
          <w:rFonts w:ascii="Times New Roman" w:cs="Times New Roman" w:eastAsia="Times New Roman" w:hAnsi="Times New Roman"/>
          <w:b w:val="1"/>
          <w:sz w:val="24"/>
          <w:szCs w:val="24"/>
          <w:rtl w:val="0"/>
        </w:rPr>
        <w:t xml:space="preserve">Supplemental 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differential comparisons shown in </w:t>
      </w:r>
      <w:r w:rsidDel="00000000" w:rsidR="00000000" w:rsidRPr="00000000">
        <w:rPr>
          <w:rFonts w:ascii="Times New Roman" w:cs="Times New Roman" w:eastAsia="Times New Roman" w:hAnsi="Times New Roman"/>
          <w:b w:val="1"/>
          <w:sz w:val="24"/>
          <w:szCs w:val="24"/>
          <w:rtl w:val="0"/>
        </w:rPr>
        <w:t xml:space="preserve">Supplemental 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Supplemental 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the assay testing different size classes shown in </w:t>
      </w:r>
      <w:r w:rsidDel="00000000" w:rsidR="00000000" w:rsidRPr="00000000">
        <w:rPr>
          <w:rFonts w:ascii="Times New Roman" w:cs="Times New Roman" w:eastAsia="Times New Roman" w:hAnsi="Times New Roman"/>
          <w:b w:val="1"/>
          <w:sz w:val="24"/>
          <w:szCs w:val="24"/>
          <w:rtl w:val="0"/>
        </w:rPr>
        <w:t xml:space="preserve">Supplemental 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and the corresponding differential pairwise comparisons shown in </w:t>
      </w:r>
      <w:r w:rsidDel="00000000" w:rsidR="00000000" w:rsidRPr="00000000">
        <w:rPr>
          <w:rFonts w:ascii="Times New Roman" w:cs="Times New Roman" w:eastAsia="Times New Roman" w:hAnsi="Times New Roman"/>
          <w:b w:val="1"/>
          <w:sz w:val="24"/>
          <w:szCs w:val="24"/>
          <w:rtl w:val="0"/>
        </w:rPr>
        <w:t xml:space="preserve">Supplemental 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6. </w:t>
      </w:r>
      <w:r w:rsidDel="00000000" w:rsidR="00000000" w:rsidRPr="00000000">
        <w:rPr>
          <w:rFonts w:ascii="Times New Roman" w:cs="Times New Roman" w:eastAsia="Times New Roman" w:hAnsi="Times New Roman"/>
          <w:sz w:val="24"/>
          <w:szCs w:val="24"/>
          <w:rtl w:val="0"/>
        </w:rPr>
        <w:t xml:space="preserve">Activity scores computed for each element in the forward (‘F’) and reverse (‘R’) orientations in the orientation assay. Provided are averaged activity scores across replicates as well as individual scores for each replicate alongside normalized DNA counts, normalized RNA counts, and the number of barcodes per element.</w:t>
      </w:r>
    </w:p>
    <w:p w:rsidR="00000000" w:rsidDel="00000000" w:rsidP="00000000" w:rsidRDefault="00000000" w:rsidRPr="00000000" w14:paraId="000000F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7. </w:t>
      </w:r>
      <w:r w:rsidDel="00000000" w:rsidR="00000000" w:rsidRPr="00000000">
        <w:rPr>
          <w:rFonts w:ascii="Times New Roman" w:cs="Times New Roman" w:eastAsia="Times New Roman" w:hAnsi="Times New Roman"/>
          <w:sz w:val="24"/>
          <w:szCs w:val="24"/>
          <w:rtl w:val="0"/>
        </w:rPr>
        <w:t xml:space="preserve">Activity scores computed for each element in the short, medium, and long elements in the assay testing for different size classes. Provided are averaged activity scores across replicates as well as individual scores for each replicate alongside normalized DNA counts, normalized RNA counts, and the number of barcodes per element.</w:t>
      </w:r>
    </w:p>
    <w:p w:rsidR="00000000" w:rsidDel="00000000" w:rsidP="00000000" w:rsidRDefault="00000000" w:rsidRPr="00000000" w14:paraId="000000F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primer, adapter, and oligo</w:t>
      </w:r>
      <w:r w:rsidDel="00000000" w:rsidR="00000000" w:rsidRPr="00000000">
        <w:rPr>
          <w:rFonts w:ascii="Times New Roman" w:cs="Times New Roman" w:eastAsia="Times New Roman" w:hAnsi="Times New Roman"/>
          <w:sz w:val="24"/>
          <w:szCs w:val="24"/>
          <w:rtl w:val="0"/>
        </w:rPr>
        <w:t xml:space="preserve"> sequences utilized throughout the manuscript (excluding HMPA). When applicable, includes the assay and step for which the primer was used.</w:t>
      </w:r>
    </w:p>
    <w:p w:rsidR="00000000" w:rsidDel="00000000" w:rsidP="00000000" w:rsidRDefault="00000000" w:rsidRPr="00000000" w14:paraId="000000F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Table 9. </w:t>
      </w:r>
      <w:r w:rsidDel="00000000" w:rsidR="00000000" w:rsidRPr="00000000">
        <w:rPr>
          <w:rFonts w:ascii="Times New Roman" w:cs="Times New Roman" w:eastAsia="Times New Roman" w:hAnsi="Times New Roman"/>
          <w:sz w:val="24"/>
          <w:szCs w:val="24"/>
          <w:rtl w:val="0"/>
        </w:rPr>
        <w:t xml:space="preserve">All sequence indexes used for each experiment.</w:t>
      </w:r>
    </w:p>
    <w:p w:rsidR="00000000" w:rsidDel="00000000" w:rsidP="00000000" w:rsidRDefault="00000000" w:rsidRPr="00000000" w14:paraId="000000F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Table 10. </w:t>
      </w:r>
      <w:r w:rsidDel="00000000" w:rsidR="00000000" w:rsidRPr="00000000">
        <w:rPr>
          <w:rFonts w:ascii="Times New Roman" w:cs="Times New Roman" w:eastAsia="Times New Roman" w:hAnsi="Times New Roman"/>
          <w:sz w:val="24"/>
          <w:szCs w:val="24"/>
          <w:rtl w:val="0"/>
        </w:rPr>
        <w:t xml:space="preserve">All primer and adapter sequences used for Hierarchical Multiplex Pairwise Assembly.</w:t>
      </w:r>
      <w:r w:rsidDel="00000000" w:rsidR="00000000" w:rsidRPr="00000000">
        <w:rPr>
          <w:rtl w:val="0"/>
        </w:rPr>
      </w:r>
    </w:p>
    <w:p w:rsidR="00000000" w:rsidDel="00000000" w:rsidP="00000000" w:rsidRDefault="00000000" w:rsidRPr="00000000" w14:paraId="000000F9">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SUPPLEMENTARY FIGURES</w:t>
      </w:r>
      <w:r w:rsidDel="00000000" w:rsidR="00000000" w:rsidRPr="00000000">
        <w:rPr>
          <w:rtl w:val="0"/>
        </w:rPr>
      </w:r>
    </w:p>
    <w:p w:rsidR="00000000" w:rsidDel="00000000" w:rsidP="00000000" w:rsidRDefault="00000000" w:rsidRPr="00000000" w14:paraId="000000FB">
      <w:pPr>
        <w:spacing w:line="480" w:lineRule="auto"/>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0"/>
            <wp:effectExtent b="0" l="0" r="0" t="0"/>
            <wp:docPr id="17"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1. Cloning of MPRA vector libraries. A)</w:t>
      </w:r>
      <w:r w:rsidDel="00000000" w:rsidR="00000000" w:rsidRPr="00000000">
        <w:rPr>
          <w:rFonts w:ascii="Times New Roman" w:cs="Times New Roman" w:eastAsia="Times New Roman" w:hAnsi="Times New Roman"/>
          <w:sz w:val="24"/>
          <w:szCs w:val="24"/>
          <w:rtl w:val="0"/>
        </w:rPr>
        <w:t xml:space="preserve"> We amplified an existing array library from Inoue </w:t>
      </w:r>
      <w:r w:rsidDel="00000000" w:rsidR="00000000" w:rsidRPr="00000000">
        <w:rPr>
          <w:rFonts w:ascii="Times New Roman" w:cs="Times New Roman" w:eastAsia="Times New Roman" w:hAnsi="Times New Roman"/>
          <w:i w:val="1"/>
          <w:sz w:val="24"/>
          <w:szCs w:val="24"/>
          <w:rtl w:val="0"/>
        </w:rPr>
        <w:t xml:space="preserve">et al.</w:t>
      </w:r>
      <w:hyperlink r:id="rId90">
        <w:r w:rsidDel="00000000" w:rsidR="00000000" w:rsidRPr="00000000">
          <w:rPr>
            <w:rFonts w:ascii="Times New Roman" w:cs="Times New Roman" w:eastAsia="Times New Roman" w:hAnsi="Times New Roman"/>
            <w:b w:val="0"/>
            <w:i w:val="1"/>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adding homology to the STARR-seq vector on the 5′ end and a spacer sequence for cloning on the 3′ end. The library was put into a second PCR reaction adding barcodes and homology to STARR-seq to the 3′ end, and cloned sequences into the STARR-seq vector.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We amplified enhancers from the STARR-seq vector library, adding flow cell adapters to the sequences, and sequenced the library on a NextSeq Mid 300 cycle kit to associate enhancer sequences to their corresponding barcodes.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The STARR-seq ORI assay was cloned by amplifying enhancers from the STARR-seq library while adding homology to the STARR-seq ORI vector, and cloned into the linearized ORI backbone.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We cloned the 3′/3′ lenti- and mutant lentiMPRA libraries by first linearizing the pLSmP backbone without removing the minimal promoter and GFP. The enhancer library and barcodes were then amplified from the STARR-seq vector adding homology to the linearized backbone, and cloned into the vector.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To clone the 5′/5′ lenti- and mutant lentiMPRA libraries, we linearized the pLSmP vector such that the minimal promoter was removed.. We then linearized plasmids at the spacer sequence and cloned in the minimal promoter such that it was between the enhancer and barcode sequences.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The pGL4.23c episomal assay and the 5′/3′ lenti- and mutant lentiMPRA libraries were cloned in the same manner as the 5′/5′ vector library, except the pGL4.23c and pLSmP backbones were initially linearized to remove both the minimal promoter and reporter gene; after cloning in our library, the minimal promoter and reporter were inserted into the spacer sequence such that enhancers were upstream and barcodes downstream of the reporter.</w:t>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4775" cy="7048500"/>
            <wp:effectExtent b="0" l="0" r="0" t="0"/>
            <wp:docPr id="25"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504477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2. Histograms of barcodes per element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 each replicate of the 9 MPRA methods. </w:t>
      </w:r>
      <w:r w:rsidDel="00000000" w:rsidR="00000000" w:rsidRPr="00000000">
        <w:rPr>
          <w:rFonts w:ascii="Times New Roman" w:cs="Times New Roman" w:eastAsia="Times New Roman" w:hAnsi="Times New Roman"/>
          <w:sz w:val="24"/>
          <w:szCs w:val="24"/>
          <w:rtl w:val="0"/>
        </w:rPr>
        <w:t xml:space="preserve">Shown are histograms indicating the number of observed barcodes per element, for each of the </w:t>
      </w:r>
      <w:r w:rsidDel="00000000" w:rsidR="00000000" w:rsidRPr="00000000">
        <w:rPr>
          <w:rFonts w:ascii="Times New Roman" w:cs="Times New Roman" w:eastAsia="Times New Roman" w:hAnsi="Times New Roman"/>
          <w:sz w:val="24"/>
          <w:szCs w:val="24"/>
          <w:rtl w:val="0"/>
        </w:rPr>
        <w:t xml:space="preserve">2,440 element</w:t>
      </w:r>
      <w:r w:rsidDel="00000000" w:rsidR="00000000" w:rsidRPr="00000000">
        <w:rPr>
          <w:rFonts w:ascii="Times New Roman" w:cs="Times New Roman" w:eastAsia="Times New Roman" w:hAnsi="Times New Roman"/>
          <w:sz w:val="24"/>
          <w:szCs w:val="24"/>
          <w:rtl w:val="0"/>
        </w:rPr>
        <w:t xml:space="preserve">s tested in each of the 3 replicates for each of the 9 MPRA methods. Shown with a vertical red line is the median number of barcodes per element.</w:t>
      </w: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035800"/>
            <wp:effectExtent b="0" l="0" r="0" t="0"/>
            <wp:docPr id="37"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83400"/>
            <wp:effectExtent b="0" l="0" r="0" t="0"/>
            <wp:docPr id="8"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943600" cy="6883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71825" cy="4886325"/>
            <wp:effectExtent b="0" l="0" r="0" t="0"/>
            <wp:docPr id="36"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31718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3. Reproducibility among replicates for each of the 9 MPRA methods. A) </w:t>
      </w:r>
      <w:r w:rsidDel="00000000" w:rsidR="00000000" w:rsidRPr="00000000">
        <w:rPr>
          <w:rFonts w:ascii="Times New Roman" w:cs="Times New Roman" w:eastAsia="Times New Roman" w:hAnsi="Times New Roman"/>
          <w:sz w:val="24"/>
          <w:szCs w:val="24"/>
          <w:rtl w:val="0"/>
        </w:rPr>
        <w:t xml:space="preserve">Shown are scatter plots displaying the relationship between observed </w:t>
      </w:r>
      <w:r w:rsidDel="00000000" w:rsidR="00000000" w:rsidRPr="00000000">
        <w:rPr>
          <w:rFonts w:ascii="Times New Roman" w:cs="Times New Roman" w:eastAsia="Times New Roman" w:hAnsi="Times New Roman"/>
          <w:sz w:val="24"/>
          <w:szCs w:val="24"/>
          <w:rtl w:val="0"/>
        </w:rPr>
        <w:t xml:space="preserve">DNA counts (blue), RNA counts (green), and RNA/DNA ratios (red)</w:t>
      </w:r>
      <w:r w:rsidDel="00000000" w:rsidR="00000000" w:rsidRPr="00000000">
        <w:rPr>
          <w:rFonts w:ascii="Times New Roman" w:cs="Times New Roman" w:eastAsia="Times New Roman" w:hAnsi="Times New Roman"/>
          <w:sz w:val="24"/>
          <w:szCs w:val="24"/>
          <w:rtl w:val="0"/>
        </w:rPr>
        <w:t xml:space="preserve"> for all pairwise comparisons among replicates, for each of the 9 MPRA methods tested. Also indicated is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Candidate enhancers supported by fewer than 10 barcodes were filtered out prior to this analysis to reduce the impact of technical noise.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Scatter plots displaying the relationship between 5′/3′ WT and 5′/3′ MT ratios from this study and the indicated datasets from Inoue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w:t>
      </w:r>
      <w:hyperlink r:id="rId95">
        <w:r w:rsidDel="00000000" w:rsidR="00000000" w:rsidRPr="00000000">
          <w:rPr>
            <w:rFonts w:ascii="Times New Roman" w:cs="Times New Roman" w:eastAsia="Times New Roman" w:hAnsi="Times New Roman"/>
            <w:b w:val="0"/>
            <w:color w:val="000000"/>
            <w:sz w:val="24"/>
            <w:szCs w:val="24"/>
            <w:u w:val="none"/>
            <w:vertAlign w:val="superscript"/>
            <w:rtl w:val="0"/>
          </w:rPr>
          <w:t xml:space="preserve">17</w:t>
        </w:r>
      </w:hyperlink>
      <w:r w:rsidDel="00000000" w:rsidR="00000000" w:rsidRPr="00000000">
        <w:rPr>
          <w:rFonts w:ascii="Times New Roman" w:cs="Times New Roman" w:eastAsia="Times New Roman" w:hAnsi="Times New Roman"/>
          <w:sz w:val="24"/>
          <w:szCs w:val="24"/>
          <w:rtl w:val="0"/>
        </w:rPr>
        <w:t xml:space="preserve">.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w:t>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38"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4. Reproducibility among RNA/DNA ratios among individual replicates for each of the 9 MPRA methods. </w:t>
      </w:r>
      <w:r w:rsidDel="00000000" w:rsidR="00000000" w:rsidRPr="00000000">
        <w:rPr>
          <w:rFonts w:ascii="Times New Roman" w:cs="Times New Roman" w:eastAsia="Times New Roman" w:hAnsi="Times New Roman"/>
          <w:sz w:val="24"/>
          <w:szCs w:val="24"/>
          <w:rtl w:val="0"/>
        </w:rPr>
        <w:t xml:space="preserve">Shown is a heatmap displaying the pairwise Pearson correlation among individual replicates, using RNA/DNA ratios from each of the 3 replicates for each of the 9 MPRA methods tested.</w:t>
      </w:r>
    </w:p>
    <w:p w:rsidR="00000000" w:rsidDel="00000000" w:rsidP="00000000" w:rsidRDefault="00000000" w:rsidRPr="00000000" w14:paraId="0000010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69000"/>
            <wp:effectExtent b="0" l="0" r="0" t="0"/>
            <wp:docPr id="35"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5. Reproducibility of averaged RNA/DNA ratios. </w:t>
      </w:r>
      <w:r w:rsidDel="00000000" w:rsidR="00000000" w:rsidRPr="00000000">
        <w:rPr>
          <w:rFonts w:ascii="Times New Roman" w:cs="Times New Roman" w:eastAsia="Times New Roman" w:hAnsi="Times New Roman"/>
          <w:sz w:val="24"/>
          <w:szCs w:val="24"/>
          <w:rtl w:val="0"/>
        </w:rPr>
        <w:t xml:space="preserve">This figure is equivalent to </w:t>
      </w:r>
      <w:r w:rsidDel="00000000" w:rsidR="00000000" w:rsidRPr="00000000">
        <w:rPr>
          <w:rFonts w:ascii="Times New Roman" w:cs="Times New Roman" w:eastAsia="Times New Roman" w:hAnsi="Times New Roman"/>
          <w:b w:val="1"/>
          <w:sz w:val="24"/>
          <w:szCs w:val="24"/>
          <w:rtl w:val="0"/>
        </w:rPr>
        <w:t xml:space="preserve">Figure 2B</w:t>
      </w:r>
      <w:r w:rsidDel="00000000" w:rsidR="00000000" w:rsidRPr="00000000">
        <w:rPr>
          <w:rFonts w:ascii="Times New Roman" w:cs="Times New Roman" w:eastAsia="Times New Roman" w:hAnsi="Times New Roman"/>
          <w:sz w:val="24"/>
          <w:szCs w:val="24"/>
          <w:rtl w:val="0"/>
        </w:rPr>
        <w:t xml:space="preserve">, except it displays the scatter matrix values using Spearman correlation values instead of Pearson correlation values.</w:t>
      </w:r>
    </w:p>
    <w:p w:rsidR="00000000" w:rsidDel="00000000" w:rsidP="00000000" w:rsidRDefault="00000000" w:rsidRPr="00000000" w14:paraId="0000011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019800"/>
            <wp:effectExtent b="0" l="0" r="0" t="0"/>
            <wp:docPr id="27"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6810375"/>
            <wp:effectExtent b="0" l="0" r="0" t="0"/>
            <wp:docPr id="24"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143500"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6850" cy="7400925"/>
            <wp:effectExtent b="0" l="0" r="0" t="0"/>
            <wp:docPr id="33"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5276850" cy="74009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b w:val="1"/>
          <w:sz w:val="24"/>
          <w:szCs w:val="24"/>
          <w:rtl w:val="0"/>
        </w:rPr>
        <w:t xml:space="preserve">Coefficients and performance of the models to predict element efficacy among the MPRA methods.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Scatter plots displaying the relationship between the 10-fold cross-validated predictions derived from lasso regression models and the observed RNA/DNA ratios, for each of 8 MPRA methods tested (excluding 3′/3′ MT due to poor inter-replicate reproducibility).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The top 30 coefficients derived from a lasso regression model trained on the full dataset derived from the eight indicated MPRA methods.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Gungsuh" w:cs="Gungsuh" w:eastAsia="Gungsuh" w:hAnsi="Gungsuh"/>
          <w:sz w:val="24"/>
          <w:szCs w:val="24"/>
          <w:rtl w:val="0"/>
        </w:rPr>
        <w:t xml:space="preserve">Figure has been rotated to fit to sheet. Pearson correlation matrix between the union of all top 30 features from (B),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br w:type="page"/>
      </w: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53100"/>
            <wp:effectExtent b="0" l="0" r="0" t="0"/>
            <wp:docPr id="15"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9250" cy="7372350"/>
            <wp:effectExtent b="0" l="0" r="0" t="0"/>
            <wp:docPr id="32"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542925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7850" cy="7419975"/>
            <wp:effectExtent b="0" l="0" r="0" t="0"/>
            <wp:docPr id="16"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5657850" cy="74199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7. Coefficients and performance of the models to predict differential element efficacy among the MPRA methods. A)</w:t>
      </w:r>
      <w:r w:rsidDel="00000000" w:rsidR="00000000" w:rsidRPr="00000000">
        <w:rPr>
          <w:rFonts w:ascii="Times New Roman" w:cs="Times New Roman" w:eastAsia="Times New Roman" w:hAnsi="Times New Roman"/>
          <w:sz w:val="24"/>
          <w:szCs w:val="24"/>
          <w:rtl w:val="0"/>
        </w:rPr>
        <w:t xml:space="preserve"> Scatter plots displaying the relationship between the 10-fold cross-validated predictions derived from lasso regression models and the observed RNA/DNA ratios, for each of the 7 indicated differential comparisons tested.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Summary of these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rho values for each of the comparisons shown in (A).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The top 30 coefficients derived from lasso regression models trained on the full dataset to predict observed differences in the indicated pairs of MPRA methods.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Gungsuh" w:cs="Gungsuh" w:eastAsia="Gungsuh" w:hAnsi="Gungsuh"/>
          <w:sz w:val="24"/>
          <w:szCs w:val="24"/>
          <w:rtl w:val="0"/>
        </w:rPr>
        <w:t xml:space="preserve">Figure has been rotated to fit to sheet. Pearson correlation matrix between the union of all top 30 features from (C),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br w:type="page"/>
      </w:r>
      <w:r w:rsidDel="00000000" w:rsidR="00000000" w:rsidRPr="00000000">
        <w:rPr>
          <w:rtl w:val="0"/>
        </w:rPr>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10"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8. Histograms of barcodes per element for each replicate of the the library testing orientation. </w:t>
      </w:r>
      <w:r w:rsidDel="00000000" w:rsidR="00000000" w:rsidRPr="00000000">
        <w:rPr>
          <w:rFonts w:ascii="Times New Roman" w:cs="Times New Roman" w:eastAsia="Times New Roman" w:hAnsi="Times New Roman"/>
          <w:sz w:val="24"/>
          <w:szCs w:val="24"/>
          <w:rtl w:val="0"/>
        </w:rPr>
        <w:t xml:space="preserve">Shown are histograms indicating the number of observed barcodes per element, for each of the </w:t>
      </w:r>
      <w:r w:rsidDel="00000000" w:rsidR="00000000" w:rsidRPr="00000000">
        <w:rPr>
          <w:rFonts w:ascii="Times New Roman" w:cs="Times New Roman" w:eastAsia="Times New Roman" w:hAnsi="Times New Roman"/>
          <w:sz w:val="24"/>
          <w:szCs w:val="24"/>
          <w:rtl w:val="0"/>
        </w:rPr>
        <w:t xml:space="preserve">2,336</w:t>
      </w:r>
      <w:r w:rsidDel="00000000" w:rsidR="00000000" w:rsidRPr="00000000">
        <w:rPr>
          <w:rFonts w:ascii="Times New Roman" w:cs="Times New Roman" w:eastAsia="Times New Roman" w:hAnsi="Times New Roman"/>
          <w:sz w:val="24"/>
          <w:szCs w:val="24"/>
          <w:rtl w:val="0"/>
        </w:rPr>
        <w:t xml:space="preserve"> element</w:t>
      </w:r>
      <w:r w:rsidDel="00000000" w:rsidR="00000000" w:rsidRPr="00000000">
        <w:rPr>
          <w:rFonts w:ascii="Times New Roman" w:cs="Times New Roman" w:eastAsia="Times New Roman" w:hAnsi="Times New Roman"/>
          <w:sz w:val="24"/>
          <w:szCs w:val="24"/>
          <w:rtl w:val="0"/>
        </w:rPr>
        <w:t xml:space="preserve">s tested in each of the 4 replicates for the library testing orientation (i.e., forward and reverse). Shown with a vertical red line is the median number of barcodes per element.</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734300"/>
            <wp:effectExtent b="0" l="0" r="0" t="0"/>
            <wp:docPr id="12"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5591175" cy="7734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00700" cy="3857625"/>
            <wp:effectExtent b="0" l="0" r="0" t="0"/>
            <wp:docPr id="11"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56007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9. Reproducibility among replicates for the library testing orientation. </w:t>
      </w:r>
      <w:r w:rsidDel="00000000" w:rsidR="00000000" w:rsidRPr="00000000">
        <w:rPr>
          <w:rFonts w:ascii="Times New Roman" w:cs="Times New Roman" w:eastAsia="Times New Roman" w:hAnsi="Times New Roman"/>
          <w:sz w:val="24"/>
          <w:szCs w:val="24"/>
          <w:rtl w:val="0"/>
        </w:rPr>
        <w:t xml:space="preserve">Shown are scatter plots displaying the relationship between observed </w:t>
      </w:r>
      <w:r w:rsidDel="00000000" w:rsidR="00000000" w:rsidRPr="00000000">
        <w:rPr>
          <w:rFonts w:ascii="Times New Roman" w:cs="Times New Roman" w:eastAsia="Times New Roman" w:hAnsi="Times New Roman"/>
          <w:sz w:val="24"/>
          <w:szCs w:val="24"/>
          <w:rtl w:val="0"/>
        </w:rPr>
        <w:t xml:space="preserve">DNA counts (blue), RNA counts (green), and RNA/DNA ratios (red)</w:t>
      </w:r>
      <w:r w:rsidDel="00000000" w:rsidR="00000000" w:rsidRPr="00000000">
        <w:rPr>
          <w:rFonts w:ascii="Times New Roman" w:cs="Times New Roman" w:eastAsia="Times New Roman" w:hAnsi="Times New Roman"/>
          <w:sz w:val="24"/>
          <w:szCs w:val="24"/>
          <w:rtl w:val="0"/>
        </w:rPr>
        <w:t xml:space="preserve"> for all pairwise comparisons among the four replicates, including data from both orientations (i.e., forward and reverse) tested.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Candidate enhancers supported by fewer than 10 barcodes were filtered out prior to this analysis to reduce the impact of technical noise.</w:t>
      </w:r>
    </w:p>
    <w:p w:rsidR="00000000" w:rsidDel="00000000" w:rsidP="00000000" w:rsidRDefault="00000000" w:rsidRPr="00000000" w14:paraId="0000012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24300"/>
            <wp:effectExtent b="0" l="0" r="0" t="0"/>
            <wp:docPr id="5"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b w:val="1"/>
          <w:sz w:val="24"/>
          <w:szCs w:val="24"/>
          <w:rtl w:val="0"/>
        </w:rPr>
        <w:t xml:space="preserve">. Evaluation of Multiplex Pairwise Assembly (MPA) and Hierarchical Multiplex Pairwise Assembly (HMPA) library quality.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Plot of the uniformity </w:t>
      </w:r>
      <w:r w:rsidDel="00000000" w:rsidR="00000000" w:rsidRPr="00000000">
        <w:rPr>
          <w:rFonts w:ascii="Times New Roman" w:cs="Times New Roman" w:eastAsia="Times New Roman" w:hAnsi="Times New Roman"/>
          <w:sz w:val="24"/>
          <w:szCs w:val="24"/>
          <w:rtl w:val="0"/>
        </w:rPr>
        <w:t xml:space="preserve">of indel-free reads for 2,336 x 192mers (amplified off Agilent 230mer array), 2,336 x 354mers (after Multiplex Pairwise Assembly), and 2,236 x 678mers (after a single Hierarchical Multiplex Pairwise Assembly). The x-axis is rank-ordered according to the most to least abundant from left to right. The y-axis is the fraction of either indel-free reads (for 192mers and 354mers) or all reads (for 678ners).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Uniformity for various HMPA reactions, with </w:t>
      </w:r>
      <w:r w:rsidDel="00000000" w:rsidR="00000000" w:rsidRPr="00000000">
        <w:rPr>
          <w:rFonts w:ascii="Times New Roman" w:cs="Times New Roman" w:eastAsia="Times New Roman" w:hAnsi="Times New Roman"/>
          <w:sz w:val="24"/>
          <w:szCs w:val="24"/>
          <w:rtl w:val="0"/>
        </w:rPr>
        <w:t xml:space="preserve">total number of target sequences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ranging from 344 to 2,236. The sequencing reads were downsampled to normalize for the total number of targets (#Reads=581*#Targets). </w:t>
      </w:r>
      <w:r w:rsidDel="00000000" w:rsidR="00000000" w:rsidRPr="00000000">
        <w:rPr>
          <w:rFonts w:ascii="Times New Roman" w:cs="Times New Roman" w:eastAsia="Times New Roman" w:hAnsi="Times New Roman"/>
          <w:sz w:val="24"/>
          <w:szCs w:val="24"/>
          <w:rtl w:val="0"/>
        </w:rPr>
        <w:t xml:space="preserve">The Y axis is the number of downsampled reads from a given target sequence.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One sub-library (of 172 targets), was sequenced on a PacBio Sequel. The plot shows the uniformity for all aligning reads (black) and indel-free reads (grey).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Composition of the sub-library of 172 targets. T</w:t>
      </w:r>
      <w:r w:rsidDel="00000000" w:rsidR="00000000" w:rsidRPr="00000000">
        <w:rPr>
          <w:rFonts w:ascii="Times New Roman" w:cs="Times New Roman" w:eastAsia="Times New Roman" w:hAnsi="Times New Roman"/>
          <w:sz w:val="24"/>
          <w:szCs w:val="24"/>
          <w:rtl w:val="0"/>
        </w:rPr>
        <w:t xml:space="preserve">he first column shows the breakdown of </w:t>
      </w:r>
      <w:r w:rsidDel="00000000" w:rsidR="00000000" w:rsidRPr="00000000">
        <w:rPr>
          <w:rFonts w:ascii="Times New Roman" w:cs="Times New Roman" w:eastAsia="Times New Roman" w:hAnsi="Times New Roman"/>
          <w:sz w:val="24"/>
          <w:szCs w:val="24"/>
          <w:rtl w:val="0"/>
        </w:rPr>
        <w:t xml:space="preserve">oligos</w:t>
      </w:r>
      <w:r w:rsidDel="00000000" w:rsidR="00000000" w:rsidRPr="00000000">
        <w:rPr>
          <w:rFonts w:ascii="Times New Roman" w:cs="Times New Roman" w:eastAsia="Times New Roman" w:hAnsi="Times New Roman"/>
          <w:sz w:val="24"/>
          <w:szCs w:val="24"/>
          <w:rtl w:val="0"/>
        </w:rPr>
        <w:t xml:space="preserve"> by Illumina sequencing. The second column shows the theoretical breakdown of 678mers based on each target consisting of four independent oligos. The third column shows the breakdown of 678mers based on PacBio sequencing.</w:t>
      </w:r>
      <w:r w:rsidDel="00000000" w:rsidR="00000000" w:rsidRPr="00000000">
        <w:br w:type="page"/>
      </w: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6938" cy="4920408"/>
            <wp:effectExtent b="0" l="0" r="0" t="0"/>
            <wp:docPr id="19"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5976938" cy="492040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w:t>
      </w:r>
      <w:ins w:author="Vikram Agarwal" w:id="61" w:date="2019-12-12T18:52:18Z">
        <w:r w:rsidDel="00000000" w:rsidR="00000000" w:rsidRPr="00000000">
          <w:rPr>
            <w:rFonts w:ascii="Times New Roman" w:cs="Times New Roman" w:eastAsia="Times New Roman" w:hAnsi="Times New Roman"/>
            <w:b w:val="1"/>
            <w:sz w:val="24"/>
            <w:szCs w:val="24"/>
            <w:rtl w:val="0"/>
          </w:rPr>
          <w:t xml:space="preserve">1</w:t>
        </w:r>
      </w:ins>
      <w:del w:author="Vikram Agarwal" w:id="61" w:date="2019-12-12T18:52:18Z">
        <w:r w:rsidDel="00000000" w:rsidR="00000000" w:rsidRPr="00000000">
          <w:rPr>
            <w:rFonts w:ascii="Times New Roman" w:cs="Times New Roman" w:eastAsia="Times New Roman" w:hAnsi="Times New Roman"/>
            <w:b w:val="1"/>
            <w:sz w:val="24"/>
            <w:szCs w:val="24"/>
            <w:rtl w:val="0"/>
          </w:rPr>
          <w:delText xml:space="preserve">2</w:delText>
        </w:r>
      </w:del>
      <w:r w:rsidDel="00000000" w:rsidR="00000000" w:rsidRPr="00000000">
        <w:rPr>
          <w:rFonts w:ascii="Times New Roman" w:cs="Times New Roman" w:eastAsia="Times New Roman" w:hAnsi="Times New Roman"/>
          <w:b w:val="1"/>
          <w:sz w:val="24"/>
          <w:szCs w:val="24"/>
          <w:rtl w:val="0"/>
        </w:rPr>
        <w:t xml:space="preserve">. Hierarchical Multiplex Pairwise Assembly (HMPA) strategy. 1.</w:t>
      </w:r>
      <w:r w:rsidDel="00000000" w:rsidR="00000000" w:rsidRPr="00000000">
        <w:rPr>
          <w:rFonts w:ascii="Times New Roman" w:cs="Times New Roman" w:eastAsia="Times New Roman" w:hAnsi="Times New Roman"/>
          <w:sz w:val="24"/>
          <w:szCs w:val="24"/>
          <w:rtl w:val="0"/>
        </w:rPr>
        <w:t xml:space="preserve"> To generate a library of 678 bp enhancers, we ordered each enhancer as four oligonucleotides to be assembled (fragments “A”, “B”, “C”, and “D”). To assemble fragments “AB” and CD”, sequences were designed such that the 3′ end of fragments A and C had 30 bps of homology to the 5′ ends of fragments B and D, respectively (shown in red and orange). To remove adapter sequences from these ends of the fragments, uracil primers (shown in yellow) were used to incorporate uracils into the adapters during qPCR amplification.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The resulting fragments were treated with USER enzyme (scissors) and put into an end-repair reaction,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effectively removing the adapters.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Fragments were assembled in a qPCR reaction by allowing the fragments to first anneal to one another for 5 cycles of PCR without primers, and then adding primers targeting the 5′ end of fragments A and C, and the 3′ ends of fragments B and D,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resulting in fragments “AB” and “CD”. </w:t>
      </w:r>
      <w:r w:rsidDel="00000000" w:rsidR="00000000" w:rsidRPr="00000000">
        <w:rPr>
          <w:rFonts w:ascii="Times New Roman" w:cs="Times New Roman" w:eastAsia="Times New Roman" w:hAnsi="Times New Roman"/>
          <w:b w:val="1"/>
          <w:sz w:val="24"/>
          <w:szCs w:val="24"/>
          <w:rtl w:val="0"/>
        </w:rPr>
        <w:t xml:space="preserve">6-9.</w:t>
      </w:r>
      <w:r w:rsidDel="00000000" w:rsidR="00000000" w:rsidRPr="00000000">
        <w:rPr>
          <w:rFonts w:ascii="Times New Roman" w:cs="Times New Roman" w:eastAsia="Times New Roman" w:hAnsi="Times New Roman"/>
          <w:sz w:val="24"/>
          <w:szCs w:val="24"/>
          <w:rtl w:val="0"/>
        </w:rPr>
        <w:t xml:space="preserve"> Adapter sequences were removed from the 3′ end of AB fragments and the 5′ end of CD fragments, and the final 678 bp “ABCD” enhancer sequences were assembled using the aforementioned assembly reaction.            </w:t>
      </w:r>
    </w:p>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20" name="image19.png"/>
            <a:graphic>
              <a:graphicData uri="http://schemas.openxmlformats.org/drawingml/2006/picture">
                <pic:pic>
                  <pic:nvPicPr>
                    <pic:cNvPr id="0" name="image19.png"/>
                    <pic:cNvPicPr preferRelativeResize="0"/>
                  </pic:nvPicPr>
                  <pic:blipFill>
                    <a:blip r:embed="rId10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b w:val="1"/>
          <w:sz w:val="24"/>
          <w:szCs w:val="24"/>
          <w:rtl w:val="0"/>
        </w:rPr>
        <w:t xml:space="preserve">. Histograms of barcodes per element for each replicate of the the library testing element size. </w:t>
      </w:r>
      <w:r w:rsidDel="00000000" w:rsidR="00000000" w:rsidRPr="00000000">
        <w:rPr>
          <w:rFonts w:ascii="Times New Roman" w:cs="Times New Roman" w:eastAsia="Times New Roman" w:hAnsi="Times New Roman"/>
          <w:sz w:val="24"/>
          <w:szCs w:val="24"/>
          <w:rtl w:val="0"/>
        </w:rPr>
        <w:t xml:space="preserve">Shown are histograms indicating the number of observed barcodes per element, for each of the </w:t>
      </w:r>
      <w:r w:rsidDel="00000000" w:rsidR="00000000" w:rsidRPr="00000000">
        <w:rPr>
          <w:rFonts w:ascii="Times New Roman" w:cs="Times New Roman" w:eastAsia="Times New Roman" w:hAnsi="Times New Roman"/>
          <w:sz w:val="24"/>
          <w:szCs w:val="24"/>
          <w:rtl w:val="0"/>
        </w:rPr>
        <w:t xml:space="preserve">2,336</w:t>
      </w:r>
      <w:r w:rsidDel="00000000" w:rsidR="00000000" w:rsidRPr="00000000">
        <w:rPr>
          <w:rFonts w:ascii="Times New Roman" w:cs="Times New Roman" w:eastAsia="Times New Roman" w:hAnsi="Times New Roman"/>
          <w:sz w:val="24"/>
          <w:szCs w:val="24"/>
          <w:rtl w:val="0"/>
        </w:rPr>
        <w:t xml:space="preserve"> element</w:t>
      </w:r>
      <w:r w:rsidDel="00000000" w:rsidR="00000000" w:rsidRPr="00000000">
        <w:rPr>
          <w:rFonts w:ascii="Times New Roman" w:cs="Times New Roman" w:eastAsia="Times New Roman" w:hAnsi="Times New Roman"/>
          <w:sz w:val="24"/>
          <w:szCs w:val="24"/>
          <w:rtl w:val="0"/>
        </w:rPr>
        <w:t xml:space="preserve">s tested in each of the 4 replicates for the library testing size classes (i.e., short, medium, and long). Shown with a vertical red line is the median number of barcodes per element.</w:t>
      </w:r>
      <w:r w:rsidDel="00000000" w:rsidR="00000000" w:rsidRPr="00000000">
        <w:rPr>
          <w:rtl w:val="0"/>
        </w:rPr>
      </w:r>
    </w:p>
    <w:p w:rsidR="00000000" w:rsidDel="00000000" w:rsidP="00000000" w:rsidRDefault="00000000" w:rsidRPr="00000000" w14:paraId="000001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95950" cy="7924800"/>
            <wp:effectExtent b="0" l="0" r="0" t="0"/>
            <wp:docPr id="9"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5695950" cy="7924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53100" cy="3962400"/>
            <wp:effectExtent b="0" l="0" r="0" t="0"/>
            <wp:docPr id="7"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57531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82900"/>
            <wp:effectExtent b="0" l="0" r="0" t="0"/>
            <wp:docPr id="1"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1338" cy="3054850"/>
            <wp:effectExtent b="0" l="0" r="0" t="0"/>
            <wp:docPr id="21"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3081338" cy="30548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13. Reproducibility among replicates for testing of libraries of the same enhancers with different amounts of sequence context.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Shown are scatter plots displaying the relationship between observed </w:t>
      </w:r>
      <w:r w:rsidDel="00000000" w:rsidR="00000000" w:rsidRPr="00000000">
        <w:rPr>
          <w:rFonts w:ascii="Times New Roman" w:cs="Times New Roman" w:eastAsia="Times New Roman" w:hAnsi="Times New Roman"/>
          <w:sz w:val="24"/>
          <w:szCs w:val="24"/>
          <w:rtl w:val="0"/>
        </w:rPr>
        <w:t xml:space="preserve">DNA counts (blue), RNA counts (green), and RNA/DNA ratios (red)</w:t>
      </w:r>
      <w:r w:rsidDel="00000000" w:rsidR="00000000" w:rsidRPr="00000000">
        <w:rPr>
          <w:rFonts w:ascii="Times New Roman" w:cs="Times New Roman" w:eastAsia="Times New Roman" w:hAnsi="Times New Roman"/>
          <w:sz w:val="24"/>
          <w:szCs w:val="24"/>
          <w:rtl w:val="0"/>
        </w:rPr>
        <w:t xml:space="preserve"> for all pairwise comparisons among the four replicates, including data from all size classes (i.e., short, medium, and long) tested.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w:t>
      </w:r>
      <w:r w:rsidDel="00000000" w:rsidR="00000000" w:rsidRPr="00000000">
        <w:rPr>
          <w:rFonts w:ascii="Times New Roman" w:cs="Times New Roman" w:eastAsia="Times New Roman" w:hAnsi="Times New Roman"/>
          <w:sz w:val="24"/>
          <w:szCs w:val="24"/>
          <w:rtl w:val="0"/>
        </w:rPr>
        <w:t xml:space="preserve"> Candidate enhancers supported by fewer than 10 barcodes were filtered out prior to this analysis to reduce the impact of technical noise. </w:t>
      </w:r>
      <w:r w:rsidDel="00000000" w:rsidR="00000000" w:rsidRPr="00000000">
        <w:rPr>
          <w:rFonts w:ascii="Times New Roman" w:cs="Times New Roman" w:eastAsia="Times New Roman" w:hAnsi="Times New Roman"/>
          <w:b w:val="1"/>
          <w:sz w:val="24"/>
          <w:szCs w:val="24"/>
          <w:rtl w:val="0"/>
        </w:rPr>
        <w:t xml:space="preserve">B-D)</w:t>
      </w:r>
      <w:r w:rsidDel="00000000" w:rsidR="00000000" w:rsidRPr="00000000">
        <w:rPr>
          <w:rFonts w:ascii="Times New Roman" w:cs="Times New Roman" w:eastAsia="Times New Roman" w:hAnsi="Times New Roman"/>
          <w:sz w:val="24"/>
          <w:szCs w:val="24"/>
          <w:rtl w:val="0"/>
        </w:rPr>
        <w:t xml:space="preserve"> Pearson correlation between pairs of replicates for the subset of elements tested in the “short” (B), “medium” (C), or “long” (D) size classes.</w:t>
      </w:r>
    </w:p>
    <w:p w:rsidR="00000000" w:rsidDel="00000000" w:rsidP="00000000" w:rsidRDefault="00000000" w:rsidRPr="00000000" w14:paraId="0000013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6" name="image2.png"/>
            <a:graphic>
              <a:graphicData uri="http://schemas.openxmlformats.org/drawingml/2006/picture">
                <pic:pic>
                  <pic:nvPicPr>
                    <pic:cNvPr id="0" name="image2.png"/>
                    <pic:cNvPicPr preferRelativeResize="0"/>
                  </pic:nvPicPr>
                  <pic:blipFill>
                    <a:blip r:embed="rId11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0" cy="7353300"/>
            <wp:effectExtent b="0" l="0" r="0" t="0"/>
            <wp:docPr id="22"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523875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Coefficients and performance of the models to predict element efficacy among the </w:t>
      </w:r>
      <w:r w:rsidDel="00000000" w:rsidR="00000000" w:rsidRPr="00000000">
        <w:rPr>
          <w:rFonts w:ascii="Times New Roman" w:cs="Times New Roman" w:eastAsia="Times New Roman" w:hAnsi="Times New Roman"/>
          <w:b w:val="1"/>
          <w:sz w:val="24"/>
          <w:szCs w:val="24"/>
          <w:rtl w:val="0"/>
        </w:rPr>
        <w:t xml:space="preserve">three size classes. A)</w:t>
      </w:r>
      <w:r w:rsidDel="00000000" w:rsidR="00000000" w:rsidRPr="00000000">
        <w:rPr>
          <w:rFonts w:ascii="Times New Roman" w:cs="Times New Roman" w:eastAsia="Times New Roman" w:hAnsi="Times New Roman"/>
          <w:sz w:val="24"/>
          <w:szCs w:val="24"/>
          <w:rtl w:val="0"/>
        </w:rPr>
        <w:t xml:space="preserve"> Scatter plots displaying the relationship between the 10-fold cross-validated predictions derived from lasso regression models and the observed RNA/DNA ratios, for each of the 3 size classes tested.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Summary of these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rho values for each of the comparisons shown in (A).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The top 30 coefficients derived from lasso regression models trained on the full dataset to predict observed values from the indicated size classes.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Gungsuh" w:cs="Gungsuh" w:eastAsia="Gungsuh" w:hAnsi="Gungsuh"/>
          <w:sz w:val="24"/>
          <w:szCs w:val="24"/>
          <w:rtl w:val="0"/>
        </w:rPr>
        <w:t xml:space="preserve"> Figure has been rotated to fit to sheet. Pearson correlation matrix between the union of all top 30 features from (C),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rPr>
          <w:rtl w:val="0"/>
        </w:rPr>
      </w:r>
    </w:p>
    <w:p w:rsidR="00000000" w:rsidDel="00000000" w:rsidP="00000000" w:rsidRDefault="00000000" w:rsidRPr="00000000" w14:paraId="00000143">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24450" cy="4448175"/>
            <wp:effectExtent b="0" l="0" r="0" t="0"/>
            <wp:docPr id="26" name="image23.png"/>
            <a:graphic>
              <a:graphicData uri="http://schemas.openxmlformats.org/drawingml/2006/picture">
                <pic:pic>
                  <pic:nvPicPr>
                    <pic:cNvPr id="0" name="image23.png"/>
                    <pic:cNvPicPr preferRelativeResize="0"/>
                  </pic:nvPicPr>
                  <pic:blipFill>
                    <a:blip r:embed="rId116"/>
                    <a:srcRect b="0" l="0" r="0" t="0"/>
                    <a:stretch>
                      <a:fillRect/>
                    </a:stretch>
                  </pic:blipFill>
                  <pic:spPr>
                    <a:xfrm>
                      <a:off x="0" y="0"/>
                      <a:ext cx="51244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62638" cy="7909908"/>
            <wp:effectExtent b="0" l="0" r="0" t="0"/>
            <wp:docPr id="14"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5862638" cy="790990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15. Coefficients and performance of the models to predict differential element efficacy among the three size classes. A)</w:t>
      </w:r>
      <w:r w:rsidDel="00000000" w:rsidR="00000000" w:rsidRPr="00000000">
        <w:rPr>
          <w:rFonts w:ascii="Times New Roman" w:cs="Times New Roman" w:eastAsia="Times New Roman" w:hAnsi="Times New Roman"/>
          <w:sz w:val="24"/>
          <w:szCs w:val="24"/>
          <w:rtl w:val="0"/>
        </w:rPr>
        <w:t xml:space="preserve"> Scatter plots displaying the relationship between the 10-fold cross-validated predictions derived from lasso regression models and the observed RNA/DNA ratios, for each of differential size comparisons displayed.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The top 30 coefficients derived from lasso regression models trained on the full dataset to predict observed values from the differential size comparisons indicated.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Gungsuh" w:cs="Gungsuh" w:eastAsia="Gungsuh" w:hAnsi="Gungsuh"/>
          <w:sz w:val="24"/>
          <w:szCs w:val="24"/>
          <w:rtl w:val="0"/>
        </w:rPr>
        <w:t xml:space="preserve"> Figure has been rotated to fit to sheet. Pearson correlation matrix between the union of all top 30 features from (B),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br w:type="page"/>
      </w:r>
      <w:r w:rsidDel="00000000" w:rsidR="00000000" w:rsidRPr="00000000">
        <w:rPr>
          <w:rtl w:val="0"/>
        </w:rPr>
      </w:r>
    </w:p>
    <w:p w:rsidR="00000000" w:rsidDel="00000000" w:rsidP="00000000" w:rsidRDefault="00000000" w:rsidRPr="00000000" w14:paraId="000001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59400"/>
            <wp:effectExtent b="0" l="0" r="0" t="0"/>
            <wp:docPr id="34"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16. Experimental evaluation of differential size activity with luciferase assays.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Scatter plots of the average activity score of each element, comparing medium vs. long versions of each element (as shown in </w:t>
      </w:r>
      <w:r w:rsidDel="00000000" w:rsidR="00000000" w:rsidRPr="00000000">
        <w:rPr>
          <w:rFonts w:ascii="Times New Roman" w:cs="Times New Roman" w:eastAsia="Times New Roman" w:hAnsi="Times New Roman"/>
          <w:b w:val="1"/>
          <w:sz w:val="24"/>
          <w:szCs w:val="24"/>
          <w:rtl w:val="0"/>
        </w:rPr>
        <w:t xml:space="preserve">Figure 5C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Five colored elements were chosen that exhibited non-differential (green) or differential (cyan) activity between the two size classes. The chromosomal coordinates are shown (human genome build “hg19”) for each element.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The five non-differential and differential elements were cloned into the pGL4.23 vector and measured with a luciferase assay. A “deleted” version, in which the “long” sequence was tested after deleting its internal “medium” sequence, was also tested, along with an empty vector, negative control (Neg2), and positive control (APOE). Error bars indicate the standard error around the mean for four independent replicates, with significance assessed using a two-sided t-test comparing against Neg2 activity (* p &lt; 0.05).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Summary of differential activity between long and medium sizes, as assessed by both the MPRA data shown in (A) and Luciferase data shown in (B).</w:t>
      </w:r>
      <w:r w:rsidDel="00000000" w:rsidR="00000000" w:rsidRPr="00000000">
        <w:br w:type="page"/>
      </w:r>
      <w:r w:rsidDel="00000000" w:rsidR="00000000" w:rsidRPr="00000000">
        <w:rPr>
          <w:rtl w:val="0"/>
        </w:rPr>
      </w:r>
    </w:p>
    <w:p w:rsidR="00000000" w:rsidDel="00000000" w:rsidP="00000000" w:rsidRDefault="00000000" w:rsidRPr="00000000" w14:paraId="000001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6591300"/>
            <wp:effectExtent b="0" l="0" r="0" t="0"/>
            <wp:docPr id="4" name="image12.png"/>
            <a:graphic>
              <a:graphicData uri="http://schemas.openxmlformats.org/drawingml/2006/picture">
                <pic:pic>
                  <pic:nvPicPr>
                    <pic:cNvPr id="0" name="image12.png"/>
                    <pic:cNvPicPr preferRelativeResize="0"/>
                  </pic:nvPicPr>
                  <pic:blipFill>
                    <a:blip r:embed="rId119"/>
                    <a:srcRect b="0" l="0" r="0" t="0"/>
                    <a:stretch>
                      <a:fillRect/>
                    </a:stretch>
                  </pic:blipFill>
                  <pic:spPr>
                    <a:xfrm>
                      <a:off x="0" y="0"/>
                      <a:ext cx="570547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5800725"/>
            <wp:effectExtent b="0" l="0" r="0" t="0"/>
            <wp:docPr id="13"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557212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5657850"/>
            <wp:effectExtent b="0" l="0" r="0" t="0"/>
            <wp:docPr id="30"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56197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7477125"/>
            <wp:effectExtent b="0" l="0" r="0" t="0"/>
            <wp:docPr id="3"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579120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Supplemental Figure 17. Evaluation of potential confounding artifact of internal transcriptional initiation in STARR-seq assays. A)</w:t>
      </w:r>
      <w:r w:rsidDel="00000000" w:rsidR="00000000" w:rsidRPr="00000000">
        <w:rPr>
          <w:rFonts w:ascii="Times New Roman" w:cs="Times New Roman" w:eastAsia="Times New Roman" w:hAnsi="Times New Roman"/>
          <w:sz w:val="24"/>
          <w:szCs w:val="24"/>
          <w:rtl w:val="0"/>
        </w:rPr>
        <w:t xml:space="preserve"> Shown are histograms indicating the number of observed barcodes per element, for each of the 2,440 elements tested in each of the 3 replicates for each of the 4 MPRA methods indicated. HSS_full and ORI_full allude to assays in which full length mRNA (i.e., not arising from internal transcriptional initiation within the regulatory element tested) was measured. HSS_b2 and ORI_b2 (b2 for “batch 2”) allude to assays that were performed identically to HSS and ORI (as shown in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but serve as an internal control for HSS_full and ORI_full, respectively, to mitigate batch effects. Shown with a vertical red line is the median number of barcodes per element.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Shown are scatter plots displaying the relationship between observed </w:t>
      </w:r>
      <w:r w:rsidDel="00000000" w:rsidR="00000000" w:rsidRPr="00000000">
        <w:rPr>
          <w:rFonts w:ascii="Times New Roman" w:cs="Times New Roman" w:eastAsia="Times New Roman" w:hAnsi="Times New Roman"/>
          <w:sz w:val="24"/>
          <w:szCs w:val="24"/>
          <w:rtl w:val="0"/>
        </w:rPr>
        <w:t xml:space="preserve">DNA counts (blue), RNA counts (green), and RNA/DNA ratios (red)</w:t>
      </w:r>
      <w:r w:rsidDel="00000000" w:rsidR="00000000" w:rsidRPr="00000000">
        <w:rPr>
          <w:rFonts w:ascii="Times New Roman" w:cs="Times New Roman" w:eastAsia="Times New Roman" w:hAnsi="Times New Roman"/>
          <w:sz w:val="24"/>
          <w:szCs w:val="24"/>
          <w:rtl w:val="0"/>
        </w:rPr>
        <w:t xml:space="preserve"> for all pairwise comparisons among replicates, for each of the 4 additional MPRA methods tested. Also indicated is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Candidate enhancers supported by fewer than 10 barcodes were filtered out prior to this analysis to reduce the impact of technical noise. </w:t>
      </w:r>
      <w:r w:rsidDel="00000000" w:rsidR="00000000" w:rsidRPr="00000000">
        <w:rPr>
          <w:rFonts w:ascii="Times New Roman" w:cs="Times New Roman" w:eastAsia="Times New Roman" w:hAnsi="Times New Roman"/>
          <w:b w:val="1"/>
          <w:sz w:val="24"/>
          <w:szCs w:val="24"/>
          <w:rtl w:val="0"/>
        </w:rPr>
        <w:t xml:space="preserve">C-D) </w:t>
      </w:r>
      <w:r w:rsidDel="00000000" w:rsidR="00000000" w:rsidRPr="00000000">
        <w:rPr>
          <w:rFonts w:ascii="Times New Roman" w:cs="Times New Roman" w:eastAsia="Times New Roman" w:hAnsi="Times New Roman"/>
          <w:sz w:val="24"/>
          <w:szCs w:val="24"/>
          <w:rtl w:val="0"/>
        </w:rPr>
        <w:t xml:space="preserve">Scatter matrix displaying scatter plots corresponding to each of the 15 pairs of possible inter-assay comparisons (lower diagonal elements). Shown on the diagonal is a histogram of the log</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(RNA/DNA)</w:t>
      </w:r>
      <w:r w:rsidDel="00000000" w:rsidR="00000000" w:rsidRPr="00000000">
        <w:rPr>
          <w:rFonts w:ascii="Times New Roman" w:cs="Times New Roman" w:eastAsia="Times New Roman" w:hAnsi="Times New Roman"/>
          <w:sz w:val="24"/>
          <w:szCs w:val="24"/>
          <w:rtl w:val="0"/>
        </w:rPr>
        <w:t xml:space="preserve"> ratios</w:t>
      </w:r>
      <w:r w:rsidDel="00000000" w:rsidR="00000000" w:rsidRPr="00000000">
        <w:rPr>
          <w:rFonts w:ascii="Times New Roman" w:cs="Times New Roman" w:eastAsia="Times New Roman" w:hAnsi="Times New Roman"/>
          <w:sz w:val="24"/>
          <w:szCs w:val="24"/>
          <w:rtl w:val="0"/>
        </w:rPr>
        <w:t xml:space="preserve">, averaged among replicate samples, for the original HSS and ORI (as shown in </w:t>
      </w:r>
      <w:r w:rsidDel="00000000" w:rsidR="00000000" w:rsidRPr="00000000">
        <w:rPr>
          <w:rFonts w:ascii="Times New Roman" w:cs="Times New Roman" w:eastAsia="Times New Roman" w:hAnsi="Times New Roman"/>
          <w:b w:val="1"/>
          <w:sz w:val="24"/>
          <w:szCs w:val="24"/>
          <w:rtl w:val="0"/>
        </w:rPr>
        <w:t xml:space="preserve">Figure 2B</w:t>
      </w:r>
      <w:r w:rsidDel="00000000" w:rsidR="00000000" w:rsidRPr="00000000">
        <w:rPr>
          <w:rFonts w:ascii="Times New Roman" w:cs="Times New Roman" w:eastAsia="Times New Roman" w:hAnsi="Times New Roman"/>
          <w:sz w:val="24"/>
          <w:szCs w:val="24"/>
          <w:rtl w:val="0"/>
        </w:rPr>
        <w:t xml:space="preserve">) as well as HSS_full, ORI_full, HSS_b2, and ORI_b2. Also shown are Pearson (C) and Spearman (D) correlation values among each pair of comparisons, with the size of the text proportional to the magnitude of the correlation coefficient (upper diagonal elements). </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Scatter plots displaying the relationship between the 10-fold cross-validated predictions derived from lasso regression models and the observed RNA/DNA ratios, for each of differential comparisons displayed. Also indicated are the Pearson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Spearman (rho) correlation values. </w:t>
      </w: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Summary of these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and rho values for each of the comparisons shown in (E). </w:t>
      </w:r>
      <w:r w:rsidDel="00000000" w:rsidR="00000000" w:rsidRPr="00000000">
        <w:rPr>
          <w:rFonts w:ascii="Times New Roman" w:cs="Times New Roman" w:eastAsia="Times New Roman" w:hAnsi="Times New Roman"/>
          <w:b w:val="1"/>
          <w:sz w:val="24"/>
          <w:szCs w:val="24"/>
          <w:rtl w:val="0"/>
        </w:rPr>
        <w:t xml:space="preserve">G) </w:t>
      </w:r>
      <w:r w:rsidDel="00000000" w:rsidR="00000000" w:rsidRPr="00000000">
        <w:rPr>
          <w:rFonts w:ascii="Times New Roman" w:cs="Times New Roman" w:eastAsia="Times New Roman" w:hAnsi="Times New Roman"/>
          <w:sz w:val="24"/>
          <w:szCs w:val="24"/>
          <w:rtl w:val="0"/>
        </w:rPr>
        <w:t xml:space="preserve">The top 30 coefficients derived from lasso regression models trained on the full dataset to predict observed values from the differential comparisons indicated.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with the extension “.1”, “.2”, etc allude to redundant features or replicate samples, and asterisks (*) allude to annotated RNA-binding proteins. </w:t>
      </w:r>
      <w:r w:rsidDel="00000000" w:rsidR="00000000" w:rsidRPr="00000000">
        <w:rPr>
          <w:rFonts w:ascii="Times New Roman" w:cs="Times New Roman" w:eastAsia="Times New Roman" w:hAnsi="Times New Roman"/>
          <w:b w:val="1"/>
          <w:sz w:val="24"/>
          <w:szCs w:val="24"/>
          <w:rtl w:val="0"/>
        </w:rPr>
        <w:t xml:space="preserve">H) </w:t>
      </w:r>
      <w:r w:rsidDel="00000000" w:rsidR="00000000" w:rsidRPr="00000000">
        <w:rPr>
          <w:rFonts w:ascii="Gungsuh" w:cs="Gungsuh" w:eastAsia="Gungsuh" w:hAnsi="Gungsuh"/>
          <w:sz w:val="24"/>
          <w:szCs w:val="24"/>
          <w:rtl w:val="0"/>
        </w:rPr>
        <w:t xml:space="preserve">Figure has been rotated to fit to sheet. Pearson correlation matrix between the union of all top 30 features from (G), shown as rows, and other features sharing a Pearson correlation either ≤ –0.8 or ≥ 0.8, shown as columns. Feature names are colored according to the origin of the feature as shown in the boxed key above. Hierarchical clustering was used to group features exhibiting similar correlation patterns.</w:t>
      </w:r>
      <w:r w:rsidDel="00000000" w:rsidR="00000000" w:rsidRPr="00000000">
        <w:rPr>
          <w:rtl w:val="0"/>
        </w:rPr>
      </w:r>
    </w:p>
    <w:p w:rsidR="00000000" w:rsidDel="00000000" w:rsidP="00000000" w:rsidRDefault="00000000" w:rsidRPr="00000000" w14:paraId="000001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AVAILABILITY</w:t>
      </w:r>
    </w:p>
    <w:p w:rsidR="00000000" w:rsidDel="00000000" w:rsidP="00000000" w:rsidRDefault="00000000" w:rsidRPr="00000000" w14:paraId="0000015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developed a fully reproducible MPRA processing pipeline available to process the data into final enhancer activity scores</w:t>
      </w:r>
      <w:r w:rsidDel="00000000" w:rsidR="00000000" w:rsidRPr="00000000">
        <w:rPr>
          <w:rFonts w:ascii="Times New Roman" w:cs="Times New Roman" w:eastAsia="Times New Roman" w:hAnsi="Times New Roman"/>
          <w:sz w:val="24"/>
          <w:szCs w:val="24"/>
          <w:rtl w:val="0"/>
        </w:rPr>
        <w:t xml:space="preserve">. Raw and processed data has been deposited in the Gene Expression Omnibus (GEO) at accession number GSE142696.</w:t>
      </w:r>
      <w:r w:rsidDel="00000000" w:rsidR="00000000" w:rsidRPr="00000000">
        <w:rPr>
          <w:rtl w:val="0"/>
        </w:rPr>
      </w:r>
    </w:p>
    <w:p w:rsidR="00000000" w:rsidDel="00000000" w:rsidP="00000000" w:rsidRDefault="00000000" w:rsidRPr="00000000" w14:paraId="0000015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480" w:lineRule="auto"/>
        <w:jc w:val="both"/>
        <w:rPr>
          <w:rFonts w:ascii="Times New Roman" w:cs="Times New Roman" w:eastAsia="Times New Roman" w:hAnsi="Times New Roman"/>
          <w:b w:val="1"/>
          <w:i w:val="1"/>
          <w:sz w:val="24"/>
          <w:szCs w:val="24"/>
        </w:rPr>
      </w:pPr>
      <w:commentRangeStart w:id="17"/>
      <w:r w:rsidDel="00000000" w:rsidR="00000000" w:rsidRPr="00000000">
        <w:rPr>
          <w:rFonts w:ascii="Times New Roman" w:cs="Times New Roman" w:eastAsia="Times New Roman" w:hAnsi="Times New Roman"/>
          <w:b w:val="1"/>
          <w:sz w:val="24"/>
          <w:szCs w:val="24"/>
          <w:rtl w:val="0"/>
        </w:rPr>
        <w:t xml:space="preserve">AUTHOR </w:t>
      </w:r>
      <w:r w:rsidDel="00000000" w:rsidR="00000000" w:rsidRPr="00000000">
        <w:rPr>
          <w:rFonts w:ascii="Times New Roman" w:cs="Times New Roman" w:eastAsia="Times New Roman" w:hAnsi="Times New Roman"/>
          <w:b w:val="1"/>
          <w:sz w:val="24"/>
          <w:szCs w:val="24"/>
          <w:rtl w:val="0"/>
        </w:rPr>
        <w:t xml:space="preserve">CONTRIBUTIONS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J.K. and A.K. performed all cloning and sequencing for the 9 assays and all experimental work for orientation and length sections. J.K. and J.S. conceived of the HMPA protocol, and J.K. and A.K. developed and optimized it. A.K. produced schematic figures. V.A. performed the computational analyses and generated all remaining figures and tables. F.I. performed the transfections and lentiviral transductions for the 9 assays, carried out luciferase reporter experiments, and wrote the associated methods sections. </w:t>
      </w:r>
      <w:r w:rsidDel="00000000" w:rsidR="00000000" w:rsidRPr="00000000">
        <w:rPr>
          <w:rFonts w:ascii="Times New Roman" w:cs="Times New Roman" w:eastAsia="Times New Roman" w:hAnsi="Times New Roman"/>
          <w:sz w:val="24"/>
          <w:szCs w:val="24"/>
          <w:rtl w:val="0"/>
        </w:rPr>
        <w:t xml:space="preserve">B.M. designed cloning steps</w:t>
      </w:r>
      <w:r w:rsidDel="00000000" w:rsidR="00000000" w:rsidRPr="00000000">
        <w:rPr>
          <w:rFonts w:ascii="Times New Roman" w:cs="Times New Roman" w:eastAsia="Times New Roman" w:hAnsi="Times New Roman"/>
          <w:sz w:val="24"/>
          <w:szCs w:val="24"/>
          <w:rtl w:val="0"/>
        </w:rPr>
        <w:t xml:space="preserve"> and guided the development and testing of</w:t>
      </w:r>
      <w:r w:rsidDel="00000000" w:rsidR="00000000" w:rsidRPr="00000000">
        <w:rPr>
          <w:rFonts w:ascii="Times New Roman" w:cs="Times New Roman" w:eastAsia="Times New Roman" w:hAnsi="Times New Roman"/>
          <w:sz w:val="24"/>
          <w:szCs w:val="24"/>
          <w:rtl w:val="0"/>
        </w:rPr>
        <w:t xml:space="preserve"> the MPRA assays</w:t>
      </w:r>
      <w:r w:rsidDel="00000000" w:rsidR="00000000" w:rsidRPr="00000000">
        <w:rPr>
          <w:rFonts w:ascii="Times New Roman" w:cs="Times New Roman" w:eastAsia="Times New Roman" w:hAnsi="Times New Roman"/>
          <w:sz w:val="24"/>
          <w:szCs w:val="24"/>
          <w:rtl w:val="0"/>
        </w:rPr>
        <w:t xml:space="preserve">. J.K., V.A., N.A., and J.S. wrote the remainder of the paper.</w:t>
      </w:r>
    </w:p>
    <w:p w:rsidR="00000000" w:rsidDel="00000000" w:rsidP="00000000" w:rsidRDefault="00000000" w:rsidRPr="00000000" w14:paraId="0000015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15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thank Seungsoo Kim and other members of the Shendure and Ahituv laboratories for general advice and critical feedback on the manuscript. </w:t>
      </w:r>
      <w:ins w:author="Vikram Agarwal" w:id="62" w:date="2019-12-28T19:59:24Z">
        <w:commentRangeStart w:id="18"/>
        <w:r w:rsidDel="00000000" w:rsidR="00000000" w:rsidRPr="00000000">
          <w:rPr>
            <w:rFonts w:ascii="Times New Roman" w:cs="Times New Roman" w:eastAsia="Times New Roman" w:hAnsi="Times New Roman"/>
            <w:sz w:val="24"/>
            <w:szCs w:val="24"/>
            <w:rtl w:val="0"/>
          </w:rPr>
          <w:t xml:space="preserve">This material is based upon work supported under an NRSA NIH fellowship 5T32HL007093 (to V.A.).</w:t>
        </w:r>
      </w:ins>
      <w:commentRangeEnd w:id="18"/>
      <w:r w:rsidDel="00000000" w:rsidR="00000000" w:rsidRPr="00000000">
        <w:commentReference w:id="18"/>
      </w:r>
      <w:r w:rsidDel="00000000" w:rsidR="00000000" w:rsidRPr="00000000">
        <w:br w:type="page"/>
      </w: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w:t>
        <w:tab/>
      </w:r>
      <w:hyperlink r:id="rId123">
        <w:r w:rsidDel="00000000" w:rsidR="00000000" w:rsidRPr="00000000">
          <w:rPr>
            <w:rFonts w:ascii="Times New Roman" w:cs="Times New Roman" w:eastAsia="Times New Roman" w:hAnsi="Times New Roman"/>
            <w:b w:val="0"/>
            <w:i w:val="0"/>
            <w:color w:val="000000"/>
            <w:sz w:val="24"/>
            <w:szCs w:val="24"/>
            <w:u w:val="none"/>
            <w:rtl w:val="0"/>
          </w:rPr>
          <w:t xml:space="preserve">Banerji, J., Rusconi, S. &amp; Schaffner, W. Expression of a beta-globin gene is enhanced by remote SV40 DNA sequences. </w:t>
        </w:r>
      </w:hyperlink>
      <w:hyperlink r:id="rId124">
        <w:r w:rsidDel="00000000" w:rsidR="00000000" w:rsidRPr="00000000">
          <w:rPr>
            <w:rFonts w:ascii="Times New Roman" w:cs="Times New Roman" w:eastAsia="Times New Roman" w:hAnsi="Times New Roman"/>
            <w:b w:val="0"/>
            <w:i w:val="1"/>
            <w:color w:val="000000"/>
            <w:sz w:val="24"/>
            <w:szCs w:val="24"/>
            <w:u w:val="none"/>
            <w:rtl w:val="0"/>
          </w:rPr>
          <w:t xml:space="preserve">Cell</w:t>
        </w:r>
      </w:hyperlink>
      <w:hyperlink r:id="rId125">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26">
        <w:r w:rsidDel="00000000" w:rsidR="00000000" w:rsidRPr="00000000">
          <w:rPr>
            <w:rFonts w:ascii="Times New Roman" w:cs="Times New Roman" w:eastAsia="Times New Roman" w:hAnsi="Times New Roman"/>
            <w:b w:val="1"/>
            <w:i w:val="0"/>
            <w:color w:val="000000"/>
            <w:sz w:val="24"/>
            <w:szCs w:val="24"/>
            <w:u w:val="none"/>
            <w:rtl w:val="0"/>
          </w:rPr>
          <w:t xml:space="preserve">27</w:t>
        </w:r>
      </w:hyperlink>
      <w:hyperlink r:id="rId127">
        <w:r w:rsidDel="00000000" w:rsidR="00000000" w:rsidRPr="00000000">
          <w:rPr>
            <w:rFonts w:ascii="Times New Roman" w:cs="Times New Roman" w:eastAsia="Times New Roman" w:hAnsi="Times New Roman"/>
            <w:b w:val="0"/>
            <w:i w:val="0"/>
            <w:color w:val="000000"/>
            <w:sz w:val="24"/>
            <w:szCs w:val="24"/>
            <w:u w:val="none"/>
            <w:rtl w:val="0"/>
          </w:rPr>
          <w:t xml:space="preserve">, 299–308 (1981).</w:t>
        </w:r>
      </w:hyperlink>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w:t>
        <w:tab/>
      </w:r>
      <w:hyperlink r:id="rId128">
        <w:r w:rsidDel="00000000" w:rsidR="00000000" w:rsidRPr="00000000">
          <w:rPr>
            <w:rFonts w:ascii="Times New Roman" w:cs="Times New Roman" w:eastAsia="Times New Roman" w:hAnsi="Times New Roman"/>
            <w:b w:val="0"/>
            <w:i w:val="0"/>
            <w:color w:val="000000"/>
            <w:sz w:val="24"/>
            <w:szCs w:val="24"/>
            <w:u w:val="none"/>
            <w:rtl w:val="0"/>
          </w:rPr>
          <w:t xml:space="preserve">Moreau, P. </w:t>
        </w:r>
      </w:hyperlink>
      <w:hyperlink r:id="rId129">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30">
        <w:r w:rsidDel="00000000" w:rsidR="00000000" w:rsidRPr="00000000">
          <w:rPr>
            <w:rFonts w:ascii="Times New Roman" w:cs="Times New Roman" w:eastAsia="Times New Roman" w:hAnsi="Times New Roman"/>
            <w:b w:val="0"/>
            <w:i w:val="0"/>
            <w:color w:val="000000"/>
            <w:sz w:val="24"/>
            <w:szCs w:val="24"/>
            <w:u w:val="none"/>
            <w:rtl w:val="0"/>
          </w:rPr>
          <w:t xml:space="preserve"> The SV40 72 base repair repeat has a striking effect on gene expression both in SV40 and other chimeric recombinants. </w:t>
        </w:r>
      </w:hyperlink>
      <w:hyperlink r:id="rId131">
        <w:r w:rsidDel="00000000" w:rsidR="00000000" w:rsidRPr="00000000">
          <w:rPr>
            <w:rFonts w:ascii="Times New Roman" w:cs="Times New Roman" w:eastAsia="Times New Roman" w:hAnsi="Times New Roman"/>
            <w:b w:val="0"/>
            <w:i w:val="1"/>
            <w:color w:val="000000"/>
            <w:sz w:val="24"/>
            <w:szCs w:val="24"/>
            <w:u w:val="none"/>
            <w:rtl w:val="0"/>
          </w:rPr>
          <w:t xml:space="preserve">Nucleic Acids Res.</w:t>
        </w:r>
      </w:hyperlink>
      <w:hyperlink r:id="rId132">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33">
        <w:r w:rsidDel="00000000" w:rsidR="00000000" w:rsidRPr="00000000">
          <w:rPr>
            <w:rFonts w:ascii="Times New Roman" w:cs="Times New Roman" w:eastAsia="Times New Roman" w:hAnsi="Times New Roman"/>
            <w:b w:val="1"/>
            <w:i w:val="0"/>
            <w:color w:val="000000"/>
            <w:sz w:val="24"/>
            <w:szCs w:val="24"/>
            <w:u w:val="none"/>
            <w:rtl w:val="0"/>
          </w:rPr>
          <w:t xml:space="preserve">9</w:t>
        </w:r>
      </w:hyperlink>
      <w:hyperlink r:id="rId134">
        <w:r w:rsidDel="00000000" w:rsidR="00000000" w:rsidRPr="00000000">
          <w:rPr>
            <w:rFonts w:ascii="Times New Roman" w:cs="Times New Roman" w:eastAsia="Times New Roman" w:hAnsi="Times New Roman"/>
            <w:b w:val="0"/>
            <w:i w:val="0"/>
            <w:color w:val="000000"/>
            <w:sz w:val="24"/>
            <w:szCs w:val="24"/>
            <w:u w:val="none"/>
            <w:rtl w:val="0"/>
          </w:rPr>
          <w:t xml:space="preserve">, 6047–6068 (1981).</w:t>
        </w:r>
      </w:hyperlink>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w:t>
        <w:tab/>
      </w:r>
      <w:hyperlink r:id="rId135">
        <w:r w:rsidDel="00000000" w:rsidR="00000000" w:rsidRPr="00000000">
          <w:rPr>
            <w:rFonts w:ascii="Times New Roman" w:cs="Times New Roman" w:eastAsia="Times New Roman" w:hAnsi="Times New Roman"/>
            <w:b w:val="0"/>
            <w:i w:val="0"/>
            <w:color w:val="000000"/>
            <w:sz w:val="24"/>
            <w:szCs w:val="24"/>
            <w:u w:val="none"/>
            <w:rtl w:val="0"/>
          </w:rPr>
          <w:t xml:space="preserve">Banerji, J., Olson, L. &amp; Schaffner, W. A lymphocyte-specific cellular enhancer is located downstream of the joining region in immunoglobulin heavy chain genes. </w:t>
        </w:r>
      </w:hyperlink>
      <w:hyperlink r:id="rId136">
        <w:r w:rsidDel="00000000" w:rsidR="00000000" w:rsidRPr="00000000">
          <w:rPr>
            <w:rFonts w:ascii="Times New Roman" w:cs="Times New Roman" w:eastAsia="Times New Roman" w:hAnsi="Times New Roman"/>
            <w:b w:val="0"/>
            <w:i w:val="1"/>
            <w:color w:val="000000"/>
            <w:sz w:val="24"/>
            <w:szCs w:val="24"/>
            <w:u w:val="none"/>
            <w:rtl w:val="0"/>
          </w:rPr>
          <w:t xml:space="preserve">Cell</w:t>
        </w:r>
      </w:hyperlink>
      <w:hyperlink r:id="rId137">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38">
        <w:r w:rsidDel="00000000" w:rsidR="00000000" w:rsidRPr="00000000">
          <w:rPr>
            <w:rFonts w:ascii="Times New Roman" w:cs="Times New Roman" w:eastAsia="Times New Roman" w:hAnsi="Times New Roman"/>
            <w:b w:val="1"/>
            <w:i w:val="0"/>
            <w:color w:val="000000"/>
            <w:sz w:val="24"/>
            <w:szCs w:val="24"/>
            <w:u w:val="none"/>
            <w:rtl w:val="0"/>
          </w:rPr>
          <w:t xml:space="preserve">33</w:t>
        </w:r>
      </w:hyperlink>
      <w:hyperlink r:id="rId139">
        <w:r w:rsidDel="00000000" w:rsidR="00000000" w:rsidRPr="00000000">
          <w:rPr>
            <w:rFonts w:ascii="Times New Roman" w:cs="Times New Roman" w:eastAsia="Times New Roman" w:hAnsi="Times New Roman"/>
            <w:b w:val="0"/>
            <w:i w:val="0"/>
            <w:color w:val="000000"/>
            <w:sz w:val="24"/>
            <w:szCs w:val="24"/>
            <w:u w:val="none"/>
            <w:rtl w:val="0"/>
          </w:rPr>
          <w:t xml:space="preserve">, 729–740 (1983).</w:t>
        </w:r>
      </w:hyperlink>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w:t>
        <w:tab/>
      </w:r>
      <w:hyperlink r:id="rId140">
        <w:r w:rsidDel="00000000" w:rsidR="00000000" w:rsidRPr="00000000">
          <w:rPr>
            <w:rFonts w:ascii="Times New Roman" w:cs="Times New Roman" w:eastAsia="Times New Roman" w:hAnsi="Times New Roman"/>
            <w:b w:val="0"/>
            <w:i w:val="0"/>
            <w:color w:val="000000"/>
            <w:sz w:val="24"/>
            <w:szCs w:val="24"/>
            <w:u w:val="none"/>
            <w:rtl w:val="0"/>
          </w:rPr>
          <w:t xml:space="preserve">Neuberger, M. S. Expression and regulation of immunoglobulin heavy chain gene transfected into lymphoid cells. </w:t>
        </w:r>
      </w:hyperlink>
      <w:hyperlink r:id="rId141">
        <w:r w:rsidDel="00000000" w:rsidR="00000000" w:rsidRPr="00000000">
          <w:rPr>
            <w:rFonts w:ascii="Times New Roman" w:cs="Times New Roman" w:eastAsia="Times New Roman" w:hAnsi="Times New Roman"/>
            <w:b w:val="0"/>
            <w:i w:val="1"/>
            <w:color w:val="000000"/>
            <w:sz w:val="24"/>
            <w:szCs w:val="24"/>
            <w:u w:val="none"/>
            <w:rtl w:val="0"/>
          </w:rPr>
          <w:t xml:space="preserve">EMBO J.</w:t>
        </w:r>
      </w:hyperlink>
      <w:hyperlink r:id="rId142">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43">
        <w:r w:rsidDel="00000000" w:rsidR="00000000" w:rsidRPr="00000000">
          <w:rPr>
            <w:rFonts w:ascii="Times New Roman" w:cs="Times New Roman" w:eastAsia="Times New Roman" w:hAnsi="Times New Roman"/>
            <w:b w:val="1"/>
            <w:i w:val="0"/>
            <w:color w:val="000000"/>
            <w:sz w:val="24"/>
            <w:szCs w:val="24"/>
            <w:u w:val="none"/>
            <w:rtl w:val="0"/>
          </w:rPr>
          <w:t xml:space="preserve">2</w:t>
        </w:r>
      </w:hyperlink>
      <w:hyperlink r:id="rId144">
        <w:r w:rsidDel="00000000" w:rsidR="00000000" w:rsidRPr="00000000">
          <w:rPr>
            <w:rFonts w:ascii="Times New Roman" w:cs="Times New Roman" w:eastAsia="Times New Roman" w:hAnsi="Times New Roman"/>
            <w:b w:val="0"/>
            <w:i w:val="0"/>
            <w:color w:val="000000"/>
            <w:sz w:val="24"/>
            <w:szCs w:val="24"/>
            <w:u w:val="none"/>
            <w:rtl w:val="0"/>
          </w:rPr>
          <w:t xml:space="preserve">, 1373–1378 (1983).</w:t>
        </w:r>
      </w:hyperlink>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5.</w:t>
        <w:tab/>
      </w:r>
      <w:hyperlink r:id="rId145">
        <w:r w:rsidDel="00000000" w:rsidR="00000000" w:rsidRPr="00000000">
          <w:rPr>
            <w:rFonts w:ascii="Times New Roman" w:cs="Times New Roman" w:eastAsia="Times New Roman" w:hAnsi="Times New Roman"/>
            <w:b w:val="0"/>
            <w:i w:val="0"/>
            <w:color w:val="000000"/>
            <w:sz w:val="24"/>
            <w:szCs w:val="24"/>
            <w:u w:val="none"/>
            <w:rtl w:val="0"/>
          </w:rPr>
          <w:t xml:space="preserve">Bernstein, B. E. </w:t>
        </w:r>
      </w:hyperlink>
      <w:hyperlink r:id="rId146">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47">
        <w:r w:rsidDel="00000000" w:rsidR="00000000" w:rsidRPr="00000000">
          <w:rPr>
            <w:rFonts w:ascii="Times New Roman" w:cs="Times New Roman" w:eastAsia="Times New Roman" w:hAnsi="Times New Roman"/>
            <w:b w:val="0"/>
            <w:i w:val="0"/>
            <w:color w:val="000000"/>
            <w:sz w:val="24"/>
            <w:szCs w:val="24"/>
            <w:u w:val="none"/>
            <w:rtl w:val="0"/>
          </w:rPr>
          <w:t xml:space="preserve"> The NIH Roadmap Epigenomics Mapping Consortium. </w:t>
        </w:r>
      </w:hyperlink>
      <w:hyperlink r:id="rId148">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149">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50">
        <w:r w:rsidDel="00000000" w:rsidR="00000000" w:rsidRPr="00000000">
          <w:rPr>
            <w:rFonts w:ascii="Times New Roman" w:cs="Times New Roman" w:eastAsia="Times New Roman" w:hAnsi="Times New Roman"/>
            <w:b w:val="1"/>
            <w:i w:val="0"/>
            <w:color w:val="000000"/>
            <w:sz w:val="24"/>
            <w:szCs w:val="24"/>
            <w:u w:val="none"/>
            <w:rtl w:val="0"/>
          </w:rPr>
          <w:t xml:space="preserve">28</w:t>
        </w:r>
      </w:hyperlink>
      <w:hyperlink r:id="rId151">
        <w:r w:rsidDel="00000000" w:rsidR="00000000" w:rsidRPr="00000000">
          <w:rPr>
            <w:rFonts w:ascii="Times New Roman" w:cs="Times New Roman" w:eastAsia="Times New Roman" w:hAnsi="Times New Roman"/>
            <w:b w:val="0"/>
            <w:i w:val="0"/>
            <w:color w:val="000000"/>
            <w:sz w:val="24"/>
            <w:szCs w:val="24"/>
            <w:u w:val="none"/>
            <w:rtl w:val="0"/>
          </w:rPr>
          <w:t xml:space="preserve">, 1045–1048 (2010).</w:t>
        </w:r>
      </w:hyperlink>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6.</w:t>
        <w:tab/>
      </w:r>
      <w:hyperlink r:id="rId152">
        <w:r w:rsidDel="00000000" w:rsidR="00000000" w:rsidRPr="00000000">
          <w:rPr>
            <w:rFonts w:ascii="Times New Roman" w:cs="Times New Roman" w:eastAsia="Times New Roman" w:hAnsi="Times New Roman"/>
            <w:b w:val="0"/>
            <w:i w:val="0"/>
            <w:color w:val="000000"/>
            <w:sz w:val="24"/>
            <w:szCs w:val="24"/>
            <w:u w:val="none"/>
            <w:rtl w:val="0"/>
          </w:rPr>
          <w:t xml:space="preserve">Kawaji, H., Kasukawa, T., Forrest, A., Carninci, P. &amp; Hayashizaki, Y. The FANTOM5 collection, a data series underpinning mammalian transcriptome atlases in diverse cell types. </w:t>
        </w:r>
      </w:hyperlink>
      <w:hyperlink r:id="rId153">
        <w:r w:rsidDel="00000000" w:rsidR="00000000" w:rsidRPr="00000000">
          <w:rPr>
            <w:rFonts w:ascii="Times New Roman" w:cs="Times New Roman" w:eastAsia="Times New Roman" w:hAnsi="Times New Roman"/>
            <w:b w:val="0"/>
            <w:i w:val="1"/>
            <w:color w:val="000000"/>
            <w:sz w:val="24"/>
            <w:szCs w:val="24"/>
            <w:u w:val="none"/>
            <w:rtl w:val="0"/>
          </w:rPr>
          <w:t xml:space="preserve">Sci Data</w:t>
        </w:r>
      </w:hyperlink>
      <w:hyperlink r:id="rId154">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55">
        <w:r w:rsidDel="00000000" w:rsidR="00000000" w:rsidRPr="00000000">
          <w:rPr>
            <w:rFonts w:ascii="Times New Roman" w:cs="Times New Roman" w:eastAsia="Times New Roman" w:hAnsi="Times New Roman"/>
            <w:b w:val="1"/>
            <w:i w:val="0"/>
            <w:color w:val="000000"/>
            <w:sz w:val="24"/>
            <w:szCs w:val="24"/>
            <w:u w:val="none"/>
            <w:rtl w:val="0"/>
          </w:rPr>
          <w:t xml:space="preserve">4</w:t>
        </w:r>
      </w:hyperlink>
      <w:hyperlink r:id="rId156">
        <w:r w:rsidDel="00000000" w:rsidR="00000000" w:rsidRPr="00000000">
          <w:rPr>
            <w:rFonts w:ascii="Times New Roman" w:cs="Times New Roman" w:eastAsia="Times New Roman" w:hAnsi="Times New Roman"/>
            <w:b w:val="0"/>
            <w:i w:val="0"/>
            <w:color w:val="000000"/>
            <w:sz w:val="24"/>
            <w:szCs w:val="24"/>
            <w:u w:val="none"/>
            <w:rtl w:val="0"/>
          </w:rPr>
          <w:t xml:space="preserve">, 170113 (2017).</w:t>
        </w:r>
      </w:hyperlink>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7.</w:t>
        <w:tab/>
      </w:r>
      <w:hyperlink r:id="rId157">
        <w:r w:rsidDel="00000000" w:rsidR="00000000" w:rsidRPr="00000000">
          <w:rPr>
            <w:rFonts w:ascii="Times New Roman" w:cs="Times New Roman" w:eastAsia="Times New Roman" w:hAnsi="Times New Roman"/>
            <w:b w:val="0"/>
            <w:i w:val="0"/>
            <w:color w:val="000000"/>
            <w:sz w:val="24"/>
            <w:szCs w:val="24"/>
            <w:u w:val="none"/>
            <w:rtl w:val="0"/>
          </w:rPr>
          <w:t xml:space="preserve">ENCODE Project Consortium. An integrated encyclopedia of DNA elements in the human genome. </w:t>
        </w:r>
      </w:hyperlink>
      <w:hyperlink r:id="rId158">
        <w:r w:rsidDel="00000000" w:rsidR="00000000" w:rsidRPr="00000000">
          <w:rPr>
            <w:rFonts w:ascii="Times New Roman" w:cs="Times New Roman" w:eastAsia="Times New Roman" w:hAnsi="Times New Roman"/>
            <w:b w:val="0"/>
            <w:i w:val="1"/>
            <w:color w:val="000000"/>
            <w:sz w:val="24"/>
            <w:szCs w:val="24"/>
            <w:u w:val="none"/>
            <w:rtl w:val="0"/>
          </w:rPr>
          <w:t xml:space="preserve">Nature</w:t>
        </w:r>
      </w:hyperlink>
      <w:hyperlink r:id="rId159">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60">
        <w:r w:rsidDel="00000000" w:rsidR="00000000" w:rsidRPr="00000000">
          <w:rPr>
            <w:rFonts w:ascii="Times New Roman" w:cs="Times New Roman" w:eastAsia="Times New Roman" w:hAnsi="Times New Roman"/>
            <w:b w:val="1"/>
            <w:i w:val="0"/>
            <w:color w:val="000000"/>
            <w:sz w:val="24"/>
            <w:szCs w:val="24"/>
            <w:u w:val="none"/>
            <w:rtl w:val="0"/>
          </w:rPr>
          <w:t xml:space="preserve">489</w:t>
        </w:r>
      </w:hyperlink>
      <w:hyperlink r:id="rId161">
        <w:r w:rsidDel="00000000" w:rsidR="00000000" w:rsidRPr="00000000">
          <w:rPr>
            <w:rFonts w:ascii="Times New Roman" w:cs="Times New Roman" w:eastAsia="Times New Roman" w:hAnsi="Times New Roman"/>
            <w:b w:val="0"/>
            <w:i w:val="0"/>
            <w:color w:val="000000"/>
            <w:sz w:val="24"/>
            <w:szCs w:val="24"/>
            <w:u w:val="none"/>
            <w:rtl w:val="0"/>
          </w:rPr>
          <w:t xml:space="preserve">, 57–74 (2012).</w:t>
        </w:r>
      </w:hyperlink>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8.</w:t>
        <w:tab/>
      </w:r>
      <w:hyperlink r:id="rId162">
        <w:r w:rsidDel="00000000" w:rsidR="00000000" w:rsidRPr="00000000">
          <w:rPr>
            <w:rFonts w:ascii="Times New Roman" w:cs="Times New Roman" w:eastAsia="Times New Roman" w:hAnsi="Times New Roman"/>
            <w:b w:val="0"/>
            <w:i w:val="0"/>
            <w:color w:val="000000"/>
            <w:sz w:val="24"/>
            <w:szCs w:val="24"/>
            <w:u w:val="none"/>
            <w:rtl w:val="0"/>
          </w:rPr>
          <w:t xml:space="preserve">The ENCODE Project Consortium. A User’s Guide to the Encyclopedia of DNA Elements (ENCODE). </w:t>
        </w:r>
      </w:hyperlink>
      <w:hyperlink r:id="rId163">
        <w:r w:rsidDel="00000000" w:rsidR="00000000" w:rsidRPr="00000000">
          <w:rPr>
            <w:rFonts w:ascii="Times New Roman" w:cs="Times New Roman" w:eastAsia="Times New Roman" w:hAnsi="Times New Roman"/>
            <w:b w:val="0"/>
            <w:i w:val="1"/>
            <w:color w:val="000000"/>
            <w:sz w:val="24"/>
            <w:szCs w:val="24"/>
            <w:u w:val="none"/>
            <w:rtl w:val="0"/>
          </w:rPr>
          <w:t xml:space="preserve">PLoS Biol.</w:t>
        </w:r>
      </w:hyperlink>
      <w:hyperlink r:id="rId164">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65">
        <w:r w:rsidDel="00000000" w:rsidR="00000000" w:rsidRPr="00000000">
          <w:rPr>
            <w:rFonts w:ascii="Times New Roman" w:cs="Times New Roman" w:eastAsia="Times New Roman" w:hAnsi="Times New Roman"/>
            <w:b w:val="1"/>
            <w:i w:val="0"/>
            <w:color w:val="000000"/>
            <w:sz w:val="24"/>
            <w:szCs w:val="24"/>
            <w:u w:val="none"/>
            <w:rtl w:val="0"/>
          </w:rPr>
          <w:t xml:space="preserve">9</w:t>
        </w:r>
      </w:hyperlink>
      <w:hyperlink r:id="rId166">
        <w:r w:rsidDel="00000000" w:rsidR="00000000" w:rsidRPr="00000000">
          <w:rPr>
            <w:rFonts w:ascii="Times New Roman" w:cs="Times New Roman" w:eastAsia="Times New Roman" w:hAnsi="Times New Roman"/>
            <w:b w:val="0"/>
            <w:i w:val="0"/>
            <w:color w:val="000000"/>
            <w:sz w:val="24"/>
            <w:szCs w:val="24"/>
            <w:u w:val="none"/>
            <w:rtl w:val="0"/>
          </w:rPr>
          <w:t xml:space="preserve">, e1001046 (2011).</w:t>
        </w:r>
      </w:hyperlink>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9.</w:t>
        <w:tab/>
      </w:r>
      <w:hyperlink r:id="rId167">
        <w:r w:rsidDel="00000000" w:rsidR="00000000" w:rsidRPr="00000000">
          <w:rPr>
            <w:rFonts w:ascii="Times New Roman" w:cs="Times New Roman" w:eastAsia="Times New Roman" w:hAnsi="Times New Roman"/>
            <w:b w:val="0"/>
            <w:i w:val="0"/>
            <w:color w:val="000000"/>
            <w:sz w:val="24"/>
            <w:szCs w:val="24"/>
            <w:u w:val="none"/>
            <w:rtl w:val="0"/>
          </w:rPr>
          <w:t xml:space="preserve">Patwardhan, R. P. </w:t>
        </w:r>
      </w:hyperlink>
      <w:hyperlink r:id="rId168">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69">
        <w:r w:rsidDel="00000000" w:rsidR="00000000" w:rsidRPr="00000000">
          <w:rPr>
            <w:rFonts w:ascii="Times New Roman" w:cs="Times New Roman" w:eastAsia="Times New Roman" w:hAnsi="Times New Roman"/>
            <w:b w:val="0"/>
            <w:i w:val="0"/>
            <w:color w:val="000000"/>
            <w:sz w:val="24"/>
            <w:szCs w:val="24"/>
            <w:u w:val="none"/>
            <w:rtl w:val="0"/>
          </w:rPr>
          <w:t xml:space="preserve"> High-resolution analysis of DNA regulatory elements by synthetic saturation mutagenesis. </w:t>
        </w:r>
      </w:hyperlink>
      <w:hyperlink r:id="rId170">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171">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72">
        <w:r w:rsidDel="00000000" w:rsidR="00000000" w:rsidRPr="00000000">
          <w:rPr>
            <w:rFonts w:ascii="Times New Roman" w:cs="Times New Roman" w:eastAsia="Times New Roman" w:hAnsi="Times New Roman"/>
            <w:b w:val="1"/>
            <w:i w:val="0"/>
            <w:color w:val="000000"/>
            <w:sz w:val="24"/>
            <w:szCs w:val="24"/>
            <w:u w:val="none"/>
            <w:rtl w:val="0"/>
          </w:rPr>
          <w:t xml:space="preserve">27</w:t>
        </w:r>
      </w:hyperlink>
      <w:hyperlink r:id="rId173">
        <w:r w:rsidDel="00000000" w:rsidR="00000000" w:rsidRPr="00000000">
          <w:rPr>
            <w:rFonts w:ascii="Times New Roman" w:cs="Times New Roman" w:eastAsia="Times New Roman" w:hAnsi="Times New Roman"/>
            <w:b w:val="0"/>
            <w:i w:val="0"/>
            <w:color w:val="000000"/>
            <w:sz w:val="24"/>
            <w:szCs w:val="24"/>
            <w:u w:val="none"/>
            <w:rtl w:val="0"/>
          </w:rPr>
          <w:t xml:space="preserve">, 1173–1175 (2009).</w:t>
        </w:r>
      </w:hyperlink>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10.</w:t>
        <w:tab/>
      </w:r>
      <w:hyperlink r:id="rId174">
        <w:r w:rsidDel="00000000" w:rsidR="00000000" w:rsidRPr="00000000">
          <w:rPr>
            <w:rFonts w:ascii="Times New Roman" w:cs="Times New Roman" w:eastAsia="Times New Roman" w:hAnsi="Times New Roman"/>
            <w:b w:val="0"/>
            <w:i w:val="0"/>
            <w:color w:val="000000"/>
            <w:sz w:val="24"/>
            <w:szCs w:val="24"/>
            <w:u w:val="none"/>
            <w:rtl w:val="0"/>
          </w:rPr>
          <w:t xml:space="preserve">Patwardhan, R. P. </w:t>
        </w:r>
      </w:hyperlink>
      <w:hyperlink r:id="rId175">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76">
        <w:r w:rsidDel="00000000" w:rsidR="00000000" w:rsidRPr="00000000">
          <w:rPr>
            <w:rFonts w:ascii="Times New Roman" w:cs="Times New Roman" w:eastAsia="Times New Roman" w:hAnsi="Times New Roman"/>
            <w:b w:val="0"/>
            <w:i w:val="0"/>
            <w:color w:val="000000"/>
            <w:sz w:val="24"/>
            <w:szCs w:val="24"/>
            <w:u w:val="none"/>
            <w:rtl w:val="0"/>
          </w:rPr>
          <w:t xml:space="preserve"> Massively parallel functional dissection of mammalian enhancers in vivo. </w:t>
        </w:r>
      </w:hyperlink>
      <w:hyperlink r:id="rId177">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17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79">
        <w:r w:rsidDel="00000000" w:rsidR="00000000" w:rsidRPr="00000000">
          <w:rPr>
            <w:rFonts w:ascii="Times New Roman" w:cs="Times New Roman" w:eastAsia="Times New Roman" w:hAnsi="Times New Roman"/>
            <w:b w:val="1"/>
            <w:i w:val="0"/>
            <w:color w:val="000000"/>
            <w:sz w:val="24"/>
            <w:szCs w:val="24"/>
            <w:u w:val="none"/>
            <w:rtl w:val="0"/>
          </w:rPr>
          <w:t xml:space="preserve">30</w:t>
        </w:r>
      </w:hyperlink>
      <w:hyperlink r:id="rId180">
        <w:r w:rsidDel="00000000" w:rsidR="00000000" w:rsidRPr="00000000">
          <w:rPr>
            <w:rFonts w:ascii="Times New Roman" w:cs="Times New Roman" w:eastAsia="Times New Roman" w:hAnsi="Times New Roman"/>
            <w:b w:val="0"/>
            <w:i w:val="0"/>
            <w:color w:val="000000"/>
            <w:sz w:val="24"/>
            <w:szCs w:val="24"/>
            <w:u w:val="none"/>
            <w:rtl w:val="0"/>
          </w:rPr>
          <w:t xml:space="preserve">, 265–270 (2012).</w:t>
        </w:r>
      </w:hyperlink>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11.</w:t>
        <w:tab/>
      </w:r>
      <w:hyperlink r:id="rId181">
        <w:r w:rsidDel="00000000" w:rsidR="00000000" w:rsidRPr="00000000">
          <w:rPr>
            <w:rFonts w:ascii="Times New Roman" w:cs="Times New Roman" w:eastAsia="Times New Roman" w:hAnsi="Times New Roman"/>
            <w:b w:val="0"/>
            <w:i w:val="0"/>
            <w:color w:val="000000"/>
            <w:sz w:val="24"/>
            <w:szCs w:val="24"/>
            <w:u w:val="none"/>
            <w:rtl w:val="0"/>
          </w:rPr>
          <w:t xml:space="preserve">Melnikov, A. </w:t>
        </w:r>
      </w:hyperlink>
      <w:hyperlink r:id="rId182">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83">
        <w:r w:rsidDel="00000000" w:rsidR="00000000" w:rsidRPr="00000000">
          <w:rPr>
            <w:rFonts w:ascii="Times New Roman" w:cs="Times New Roman" w:eastAsia="Times New Roman" w:hAnsi="Times New Roman"/>
            <w:b w:val="0"/>
            <w:i w:val="0"/>
            <w:color w:val="000000"/>
            <w:sz w:val="24"/>
            <w:szCs w:val="24"/>
            <w:u w:val="none"/>
            <w:rtl w:val="0"/>
          </w:rPr>
          <w:t xml:space="preserve"> Systematic dissection and optimization of inducible enhancers in human cells using a massively parallel reporter assay. </w:t>
        </w:r>
      </w:hyperlink>
      <w:hyperlink r:id="rId184">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185">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86">
        <w:r w:rsidDel="00000000" w:rsidR="00000000" w:rsidRPr="00000000">
          <w:rPr>
            <w:rFonts w:ascii="Times New Roman" w:cs="Times New Roman" w:eastAsia="Times New Roman" w:hAnsi="Times New Roman"/>
            <w:b w:val="1"/>
            <w:i w:val="0"/>
            <w:color w:val="000000"/>
            <w:sz w:val="24"/>
            <w:szCs w:val="24"/>
            <w:u w:val="none"/>
            <w:rtl w:val="0"/>
          </w:rPr>
          <w:t xml:space="preserve">30</w:t>
        </w:r>
      </w:hyperlink>
      <w:hyperlink r:id="rId187">
        <w:r w:rsidDel="00000000" w:rsidR="00000000" w:rsidRPr="00000000">
          <w:rPr>
            <w:rFonts w:ascii="Times New Roman" w:cs="Times New Roman" w:eastAsia="Times New Roman" w:hAnsi="Times New Roman"/>
            <w:b w:val="0"/>
            <w:i w:val="0"/>
            <w:color w:val="000000"/>
            <w:sz w:val="24"/>
            <w:szCs w:val="24"/>
            <w:u w:val="none"/>
            <w:rtl w:val="0"/>
          </w:rPr>
          <w:t xml:space="preserve">, 271 (2012).</w:t>
        </w:r>
      </w:hyperlink>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12.</w:t>
        <w:tab/>
      </w:r>
      <w:hyperlink r:id="rId188">
        <w:r w:rsidDel="00000000" w:rsidR="00000000" w:rsidRPr="00000000">
          <w:rPr>
            <w:rFonts w:ascii="Times New Roman" w:cs="Times New Roman" w:eastAsia="Times New Roman" w:hAnsi="Times New Roman"/>
            <w:b w:val="0"/>
            <w:i w:val="0"/>
            <w:color w:val="000000"/>
            <w:sz w:val="24"/>
            <w:szCs w:val="24"/>
            <w:u w:val="none"/>
            <w:rtl w:val="0"/>
          </w:rPr>
          <w:t xml:space="preserve">Vockley, C. M. </w:t>
        </w:r>
      </w:hyperlink>
      <w:hyperlink r:id="rId189">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90">
        <w:r w:rsidDel="00000000" w:rsidR="00000000" w:rsidRPr="00000000">
          <w:rPr>
            <w:rFonts w:ascii="Times New Roman" w:cs="Times New Roman" w:eastAsia="Times New Roman" w:hAnsi="Times New Roman"/>
            <w:b w:val="0"/>
            <w:i w:val="0"/>
            <w:color w:val="000000"/>
            <w:sz w:val="24"/>
            <w:szCs w:val="24"/>
            <w:u w:val="none"/>
            <w:rtl w:val="0"/>
          </w:rPr>
          <w:t xml:space="preserve"> Massively parallel quantification of the regulatory effects of noncoding genetic variation in a human cohort. </w:t>
        </w:r>
      </w:hyperlink>
      <w:hyperlink r:id="rId191">
        <w:r w:rsidDel="00000000" w:rsidR="00000000" w:rsidRPr="00000000">
          <w:rPr>
            <w:rFonts w:ascii="Times New Roman" w:cs="Times New Roman" w:eastAsia="Times New Roman" w:hAnsi="Times New Roman"/>
            <w:b w:val="0"/>
            <w:i w:val="1"/>
            <w:color w:val="000000"/>
            <w:sz w:val="24"/>
            <w:szCs w:val="24"/>
            <w:u w:val="none"/>
            <w:rtl w:val="0"/>
          </w:rPr>
          <w:t xml:space="preserve">Genome Res.</w:t>
        </w:r>
      </w:hyperlink>
      <w:hyperlink r:id="rId192">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193">
        <w:r w:rsidDel="00000000" w:rsidR="00000000" w:rsidRPr="00000000">
          <w:rPr>
            <w:rFonts w:ascii="Times New Roman" w:cs="Times New Roman" w:eastAsia="Times New Roman" w:hAnsi="Times New Roman"/>
            <w:b w:val="1"/>
            <w:i w:val="0"/>
            <w:color w:val="000000"/>
            <w:sz w:val="24"/>
            <w:szCs w:val="24"/>
            <w:u w:val="none"/>
            <w:rtl w:val="0"/>
          </w:rPr>
          <w:t xml:space="preserve">25</w:t>
        </w:r>
      </w:hyperlink>
      <w:hyperlink r:id="rId194">
        <w:r w:rsidDel="00000000" w:rsidR="00000000" w:rsidRPr="00000000">
          <w:rPr>
            <w:rFonts w:ascii="Times New Roman" w:cs="Times New Roman" w:eastAsia="Times New Roman" w:hAnsi="Times New Roman"/>
            <w:b w:val="0"/>
            <w:i w:val="0"/>
            <w:color w:val="000000"/>
            <w:sz w:val="24"/>
            <w:szCs w:val="24"/>
            <w:u w:val="none"/>
            <w:rtl w:val="0"/>
          </w:rPr>
          <w:t xml:space="preserve">, 1206–1214 (2015).</w:t>
        </w:r>
      </w:hyperlink>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13.</w:t>
        <w:tab/>
      </w:r>
      <w:hyperlink r:id="rId195">
        <w:r w:rsidDel="00000000" w:rsidR="00000000" w:rsidRPr="00000000">
          <w:rPr>
            <w:rFonts w:ascii="Times New Roman" w:cs="Times New Roman" w:eastAsia="Times New Roman" w:hAnsi="Times New Roman"/>
            <w:b w:val="0"/>
            <w:i w:val="0"/>
            <w:color w:val="000000"/>
            <w:sz w:val="24"/>
            <w:szCs w:val="24"/>
            <w:u w:val="none"/>
            <w:rtl w:val="0"/>
          </w:rPr>
          <w:t xml:space="preserve">Tewhey, R. </w:t>
        </w:r>
      </w:hyperlink>
      <w:hyperlink r:id="rId196">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197">
        <w:r w:rsidDel="00000000" w:rsidR="00000000" w:rsidRPr="00000000">
          <w:rPr>
            <w:rFonts w:ascii="Times New Roman" w:cs="Times New Roman" w:eastAsia="Times New Roman" w:hAnsi="Times New Roman"/>
            <w:b w:val="0"/>
            <w:i w:val="0"/>
            <w:color w:val="000000"/>
            <w:sz w:val="24"/>
            <w:szCs w:val="24"/>
            <w:u w:val="none"/>
            <w:rtl w:val="0"/>
          </w:rPr>
          <w:t xml:space="preserve"> Direct Identification of Hundreds of Expression-Modulating Variants using a Multiplexed Reporter Assay. </w:t>
        </w:r>
      </w:hyperlink>
      <w:hyperlink r:id="rId198">
        <w:r w:rsidDel="00000000" w:rsidR="00000000" w:rsidRPr="00000000">
          <w:rPr>
            <w:rFonts w:ascii="Times New Roman" w:cs="Times New Roman" w:eastAsia="Times New Roman" w:hAnsi="Times New Roman"/>
            <w:b w:val="0"/>
            <w:i w:val="1"/>
            <w:color w:val="000000"/>
            <w:sz w:val="24"/>
            <w:szCs w:val="24"/>
            <w:u w:val="none"/>
            <w:rtl w:val="0"/>
          </w:rPr>
          <w:t xml:space="preserve">Cell</w:t>
        </w:r>
      </w:hyperlink>
      <w:hyperlink r:id="rId199">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00">
        <w:r w:rsidDel="00000000" w:rsidR="00000000" w:rsidRPr="00000000">
          <w:rPr>
            <w:rFonts w:ascii="Times New Roman" w:cs="Times New Roman" w:eastAsia="Times New Roman" w:hAnsi="Times New Roman"/>
            <w:b w:val="1"/>
            <w:i w:val="0"/>
            <w:color w:val="000000"/>
            <w:sz w:val="24"/>
            <w:szCs w:val="24"/>
            <w:u w:val="none"/>
            <w:rtl w:val="0"/>
          </w:rPr>
          <w:t xml:space="preserve">172</w:t>
        </w:r>
      </w:hyperlink>
      <w:hyperlink r:id="rId201">
        <w:r w:rsidDel="00000000" w:rsidR="00000000" w:rsidRPr="00000000">
          <w:rPr>
            <w:rFonts w:ascii="Times New Roman" w:cs="Times New Roman" w:eastAsia="Times New Roman" w:hAnsi="Times New Roman"/>
            <w:b w:val="0"/>
            <w:i w:val="0"/>
            <w:color w:val="000000"/>
            <w:sz w:val="24"/>
            <w:szCs w:val="24"/>
            <w:u w:val="none"/>
            <w:rtl w:val="0"/>
          </w:rPr>
          <w:t xml:space="preserve">, 1132–1134 (2018).</w:t>
        </w:r>
      </w:hyperlink>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14.</w:t>
        <w:tab/>
      </w:r>
      <w:hyperlink r:id="rId202">
        <w:r w:rsidDel="00000000" w:rsidR="00000000" w:rsidRPr="00000000">
          <w:rPr>
            <w:rFonts w:ascii="Times New Roman" w:cs="Times New Roman" w:eastAsia="Times New Roman" w:hAnsi="Times New Roman"/>
            <w:b w:val="0"/>
            <w:i w:val="0"/>
            <w:color w:val="000000"/>
            <w:sz w:val="24"/>
            <w:szCs w:val="24"/>
            <w:u w:val="none"/>
            <w:rtl w:val="0"/>
          </w:rPr>
          <w:t xml:space="preserve">Ulirsch, J. C. </w:t>
        </w:r>
      </w:hyperlink>
      <w:hyperlink r:id="rId203">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04">
        <w:r w:rsidDel="00000000" w:rsidR="00000000" w:rsidRPr="00000000">
          <w:rPr>
            <w:rFonts w:ascii="Times New Roman" w:cs="Times New Roman" w:eastAsia="Times New Roman" w:hAnsi="Times New Roman"/>
            <w:b w:val="0"/>
            <w:i w:val="0"/>
            <w:color w:val="000000"/>
            <w:sz w:val="24"/>
            <w:szCs w:val="24"/>
            <w:u w:val="none"/>
            <w:rtl w:val="0"/>
          </w:rPr>
          <w:t xml:space="preserve"> Systematic Functional Dissection of Common Genetic Variation Affecting Red Blood Cell Traits. </w:t>
        </w:r>
      </w:hyperlink>
      <w:hyperlink r:id="rId205">
        <w:r w:rsidDel="00000000" w:rsidR="00000000" w:rsidRPr="00000000">
          <w:rPr>
            <w:rFonts w:ascii="Times New Roman" w:cs="Times New Roman" w:eastAsia="Times New Roman" w:hAnsi="Times New Roman"/>
            <w:b w:val="0"/>
            <w:i w:val="1"/>
            <w:color w:val="000000"/>
            <w:sz w:val="24"/>
            <w:szCs w:val="24"/>
            <w:u w:val="none"/>
            <w:rtl w:val="0"/>
          </w:rPr>
          <w:t xml:space="preserve">Cell</w:t>
        </w:r>
      </w:hyperlink>
      <w:hyperlink r:id="rId206">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07">
        <w:r w:rsidDel="00000000" w:rsidR="00000000" w:rsidRPr="00000000">
          <w:rPr>
            <w:rFonts w:ascii="Times New Roman" w:cs="Times New Roman" w:eastAsia="Times New Roman" w:hAnsi="Times New Roman"/>
            <w:b w:val="1"/>
            <w:i w:val="0"/>
            <w:color w:val="000000"/>
            <w:sz w:val="24"/>
            <w:szCs w:val="24"/>
            <w:u w:val="none"/>
            <w:rtl w:val="0"/>
          </w:rPr>
          <w:t xml:space="preserve">165</w:t>
        </w:r>
      </w:hyperlink>
      <w:hyperlink r:id="rId208">
        <w:r w:rsidDel="00000000" w:rsidR="00000000" w:rsidRPr="00000000">
          <w:rPr>
            <w:rFonts w:ascii="Times New Roman" w:cs="Times New Roman" w:eastAsia="Times New Roman" w:hAnsi="Times New Roman"/>
            <w:b w:val="0"/>
            <w:i w:val="0"/>
            <w:color w:val="000000"/>
            <w:sz w:val="24"/>
            <w:szCs w:val="24"/>
            <w:u w:val="none"/>
            <w:rtl w:val="0"/>
          </w:rPr>
          <w:t xml:space="preserve">, 1530–1545 (2016).</w:t>
        </w:r>
      </w:hyperlink>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15.</w:t>
        <w:tab/>
      </w:r>
      <w:hyperlink r:id="rId209">
        <w:r w:rsidDel="00000000" w:rsidR="00000000" w:rsidRPr="00000000">
          <w:rPr>
            <w:rFonts w:ascii="Times New Roman" w:cs="Times New Roman" w:eastAsia="Times New Roman" w:hAnsi="Times New Roman"/>
            <w:b w:val="0"/>
            <w:i w:val="0"/>
            <w:color w:val="000000"/>
            <w:sz w:val="24"/>
            <w:szCs w:val="24"/>
            <w:u w:val="none"/>
            <w:rtl w:val="0"/>
          </w:rPr>
          <w:t xml:space="preserve">Liu, S. </w:t>
        </w:r>
      </w:hyperlink>
      <w:hyperlink r:id="rId210">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11">
        <w:r w:rsidDel="00000000" w:rsidR="00000000" w:rsidRPr="00000000">
          <w:rPr>
            <w:rFonts w:ascii="Times New Roman" w:cs="Times New Roman" w:eastAsia="Times New Roman" w:hAnsi="Times New Roman"/>
            <w:b w:val="0"/>
            <w:i w:val="0"/>
            <w:color w:val="000000"/>
            <w:sz w:val="24"/>
            <w:szCs w:val="24"/>
            <w:u w:val="none"/>
            <w:rtl w:val="0"/>
          </w:rPr>
          <w:t xml:space="preserve"> Systematic identification of regulatory variants associated with cancer risk. </w:t>
        </w:r>
      </w:hyperlink>
      <w:hyperlink r:id="rId212">
        <w:r w:rsidDel="00000000" w:rsidR="00000000" w:rsidRPr="00000000">
          <w:rPr>
            <w:rFonts w:ascii="Times New Roman" w:cs="Times New Roman" w:eastAsia="Times New Roman" w:hAnsi="Times New Roman"/>
            <w:b w:val="0"/>
            <w:i w:val="1"/>
            <w:color w:val="000000"/>
            <w:sz w:val="24"/>
            <w:szCs w:val="24"/>
            <w:u w:val="none"/>
            <w:rtl w:val="0"/>
          </w:rPr>
          <w:t xml:space="preserve">Genome Biol.</w:t>
        </w:r>
      </w:hyperlink>
      <w:hyperlink r:id="rId21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14">
        <w:r w:rsidDel="00000000" w:rsidR="00000000" w:rsidRPr="00000000">
          <w:rPr>
            <w:rFonts w:ascii="Times New Roman" w:cs="Times New Roman" w:eastAsia="Times New Roman" w:hAnsi="Times New Roman"/>
            <w:b w:val="1"/>
            <w:i w:val="0"/>
            <w:color w:val="000000"/>
            <w:sz w:val="24"/>
            <w:szCs w:val="24"/>
            <w:u w:val="none"/>
            <w:rtl w:val="0"/>
          </w:rPr>
          <w:t xml:space="preserve">18</w:t>
        </w:r>
      </w:hyperlink>
      <w:hyperlink r:id="rId215">
        <w:r w:rsidDel="00000000" w:rsidR="00000000" w:rsidRPr="00000000">
          <w:rPr>
            <w:rFonts w:ascii="Times New Roman" w:cs="Times New Roman" w:eastAsia="Times New Roman" w:hAnsi="Times New Roman"/>
            <w:b w:val="0"/>
            <w:i w:val="0"/>
            <w:color w:val="000000"/>
            <w:sz w:val="24"/>
            <w:szCs w:val="24"/>
            <w:u w:val="none"/>
            <w:rtl w:val="0"/>
          </w:rPr>
          <w:t xml:space="preserve">, 194 (2017).</w:t>
        </w:r>
      </w:hyperlink>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16.</w:t>
        <w:tab/>
      </w:r>
      <w:hyperlink r:id="rId216">
        <w:r w:rsidDel="00000000" w:rsidR="00000000" w:rsidRPr="00000000">
          <w:rPr>
            <w:rFonts w:ascii="Times New Roman" w:cs="Times New Roman" w:eastAsia="Times New Roman" w:hAnsi="Times New Roman"/>
            <w:b w:val="0"/>
            <w:i w:val="0"/>
            <w:color w:val="000000"/>
            <w:sz w:val="24"/>
            <w:szCs w:val="24"/>
            <w:u w:val="none"/>
            <w:rtl w:val="0"/>
          </w:rPr>
          <w:t xml:space="preserve">Arnold, C. D. </w:t>
        </w:r>
      </w:hyperlink>
      <w:hyperlink r:id="rId217">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18">
        <w:r w:rsidDel="00000000" w:rsidR="00000000" w:rsidRPr="00000000">
          <w:rPr>
            <w:rFonts w:ascii="Times New Roman" w:cs="Times New Roman" w:eastAsia="Times New Roman" w:hAnsi="Times New Roman"/>
            <w:b w:val="0"/>
            <w:i w:val="0"/>
            <w:color w:val="000000"/>
            <w:sz w:val="24"/>
            <w:szCs w:val="24"/>
            <w:u w:val="none"/>
            <w:rtl w:val="0"/>
          </w:rPr>
          <w:t xml:space="preserve"> Genome-wide quantitative enhancer activity maps identified by STARR-seq. </w:t>
        </w:r>
      </w:hyperlink>
      <w:hyperlink r:id="rId219">
        <w:r w:rsidDel="00000000" w:rsidR="00000000" w:rsidRPr="00000000">
          <w:rPr>
            <w:rFonts w:ascii="Times New Roman" w:cs="Times New Roman" w:eastAsia="Times New Roman" w:hAnsi="Times New Roman"/>
            <w:b w:val="0"/>
            <w:i w:val="1"/>
            <w:color w:val="000000"/>
            <w:sz w:val="24"/>
            <w:szCs w:val="24"/>
            <w:u w:val="none"/>
            <w:rtl w:val="0"/>
          </w:rPr>
          <w:t xml:space="preserve">Science</w:t>
        </w:r>
      </w:hyperlink>
      <w:hyperlink r:id="rId220">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21">
        <w:r w:rsidDel="00000000" w:rsidR="00000000" w:rsidRPr="00000000">
          <w:rPr>
            <w:rFonts w:ascii="Times New Roman" w:cs="Times New Roman" w:eastAsia="Times New Roman" w:hAnsi="Times New Roman"/>
            <w:b w:val="1"/>
            <w:i w:val="0"/>
            <w:color w:val="000000"/>
            <w:sz w:val="24"/>
            <w:szCs w:val="24"/>
            <w:u w:val="none"/>
            <w:rtl w:val="0"/>
          </w:rPr>
          <w:t xml:space="preserve">339</w:t>
        </w:r>
      </w:hyperlink>
      <w:hyperlink r:id="rId222">
        <w:r w:rsidDel="00000000" w:rsidR="00000000" w:rsidRPr="00000000">
          <w:rPr>
            <w:rFonts w:ascii="Times New Roman" w:cs="Times New Roman" w:eastAsia="Times New Roman" w:hAnsi="Times New Roman"/>
            <w:b w:val="0"/>
            <w:i w:val="0"/>
            <w:color w:val="000000"/>
            <w:sz w:val="24"/>
            <w:szCs w:val="24"/>
            <w:u w:val="none"/>
            <w:rtl w:val="0"/>
          </w:rPr>
          <w:t xml:space="preserve">, 1074–1077 (2013).</w:t>
        </w:r>
      </w:hyperlink>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17.</w:t>
        <w:tab/>
      </w:r>
      <w:hyperlink r:id="rId223">
        <w:r w:rsidDel="00000000" w:rsidR="00000000" w:rsidRPr="00000000">
          <w:rPr>
            <w:rFonts w:ascii="Times New Roman" w:cs="Times New Roman" w:eastAsia="Times New Roman" w:hAnsi="Times New Roman"/>
            <w:b w:val="0"/>
            <w:i w:val="0"/>
            <w:color w:val="000000"/>
            <w:sz w:val="24"/>
            <w:szCs w:val="24"/>
            <w:u w:val="none"/>
            <w:rtl w:val="0"/>
          </w:rPr>
          <w:t xml:space="preserve">Inoue, F. </w:t>
        </w:r>
      </w:hyperlink>
      <w:hyperlink r:id="rId224">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25">
        <w:r w:rsidDel="00000000" w:rsidR="00000000" w:rsidRPr="00000000">
          <w:rPr>
            <w:rFonts w:ascii="Times New Roman" w:cs="Times New Roman" w:eastAsia="Times New Roman" w:hAnsi="Times New Roman"/>
            <w:b w:val="0"/>
            <w:i w:val="0"/>
            <w:color w:val="000000"/>
            <w:sz w:val="24"/>
            <w:szCs w:val="24"/>
            <w:u w:val="none"/>
            <w:rtl w:val="0"/>
          </w:rPr>
          <w:t xml:space="preserve"> A systematic comparison reveals substantial differences in chromosomal versus episomal encoding of enhancer activity. </w:t>
        </w:r>
      </w:hyperlink>
      <w:hyperlink r:id="rId226">
        <w:r w:rsidDel="00000000" w:rsidR="00000000" w:rsidRPr="00000000">
          <w:rPr>
            <w:rFonts w:ascii="Times New Roman" w:cs="Times New Roman" w:eastAsia="Times New Roman" w:hAnsi="Times New Roman"/>
            <w:b w:val="0"/>
            <w:i w:val="1"/>
            <w:color w:val="000000"/>
            <w:sz w:val="24"/>
            <w:szCs w:val="24"/>
            <w:u w:val="none"/>
            <w:rtl w:val="0"/>
          </w:rPr>
          <w:t xml:space="preserve">Genome Res.</w:t>
        </w:r>
      </w:hyperlink>
      <w:hyperlink r:id="rId227">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28">
        <w:r w:rsidDel="00000000" w:rsidR="00000000" w:rsidRPr="00000000">
          <w:rPr>
            <w:rFonts w:ascii="Times New Roman" w:cs="Times New Roman" w:eastAsia="Times New Roman" w:hAnsi="Times New Roman"/>
            <w:b w:val="1"/>
            <w:i w:val="0"/>
            <w:color w:val="000000"/>
            <w:sz w:val="24"/>
            <w:szCs w:val="24"/>
            <w:u w:val="none"/>
            <w:rtl w:val="0"/>
          </w:rPr>
          <w:t xml:space="preserve">27</w:t>
        </w:r>
      </w:hyperlink>
      <w:hyperlink r:id="rId229">
        <w:r w:rsidDel="00000000" w:rsidR="00000000" w:rsidRPr="00000000">
          <w:rPr>
            <w:rFonts w:ascii="Times New Roman" w:cs="Times New Roman" w:eastAsia="Times New Roman" w:hAnsi="Times New Roman"/>
            <w:b w:val="0"/>
            <w:i w:val="0"/>
            <w:color w:val="000000"/>
            <w:sz w:val="24"/>
            <w:szCs w:val="24"/>
            <w:u w:val="none"/>
            <w:rtl w:val="0"/>
          </w:rPr>
          <w:t xml:space="preserve">, 38–52 (2017).</w:t>
        </w:r>
      </w:hyperlink>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18.</w:t>
        <w:tab/>
      </w:r>
      <w:hyperlink r:id="rId230">
        <w:r w:rsidDel="00000000" w:rsidR="00000000" w:rsidRPr="00000000">
          <w:rPr>
            <w:rFonts w:ascii="Times New Roman" w:cs="Times New Roman" w:eastAsia="Times New Roman" w:hAnsi="Times New Roman"/>
            <w:b w:val="0"/>
            <w:i w:val="0"/>
            <w:color w:val="000000"/>
            <w:sz w:val="24"/>
            <w:szCs w:val="24"/>
            <w:u w:val="none"/>
            <w:rtl w:val="0"/>
          </w:rPr>
          <w:t xml:space="preserve">Kwasnieski, J. C., Fiore, C., Chaudhari, H. G. &amp; Cohen, B. A. High-throughput functional testing of ENCODE segmentation predictions. </w:t>
        </w:r>
      </w:hyperlink>
      <w:hyperlink r:id="rId231">
        <w:r w:rsidDel="00000000" w:rsidR="00000000" w:rsidRPr="00000000">
          <w:rPr>
            <w:rFonts w:ascii="Times New Roman" w:cs="Times New Roman" w:eastAsia="Times New Roman" w:hAnsi="Times New Roman"/>
            <w:b w:val="0"/>
            <w:i w:val="1"/>
            <w:color w:val="000000"/>
            <w:sz w:val="24"/>
            <w:szCs w:val="24"/>
            <w:u w:val="none"/>
            <w:rtl w:val="0"/>
          </w:rPr>
          <w:t xml:space="preserve">Genome Res.</w:t>
        </w:r>
      </w:hyperlink>
      <w:hyperlink r:id="rId232">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33">
        <w:r w:rsidDel="00000000" w:rsidR="00000000" w:rsidRPr="00000000">
          <w:rPr>
            <w:rFonts w:ascii="Times New Roman" w:cs="Times New Roman" w:eastAsia="Times New Roman" w:hAnsi="Times New Roman"/>
            <w:b w:val="1"/>
            <w:i w:val="0"/>
            <w:color w:val="000000"/>
            <w:sz w:val="24"/>
            <w:szCs w:val="24"/>
            <w:u w:val="none"/>
            <w:rtl w:val="0"/>
          </w:rPr>
          <w:t xml:space="preserve">24</w:t>
        </w:r>
      </w:hyperlink>
      <w:hyperlink r:id="rId234">
        <w:r w:rsidDel="00000000" w:rsidR="00000000" w:rsidRPr="00000000">
          <w:rPr>
            <w:rFonts w:ascii="Times New Roman" w:cs="Times New Roman" w:eastAsia="Times New Roman" w:hAnsi="Times New Roman"/>
            <w:b w:val="0"/>
            <w:i w:val="0"/>
            <w:color w:val="000000"/>
            <w:sz w:val="24"/>
            <w:szCs w:val="24"/>
            <w:u w:val="none"/>
            <w:rtl w:val="0"/>
          </w:rPr>
          <w:t xml:space="preserve">, 1595–1602 (2014).</w:t>
        </w:r>
      </w:hyperlink>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19.</w:t>
        <w:tab/>
      </w:r>
      <w:hyperlink r:id="rId235">
        <w:r w:rsidDel="00000000" w:rsidR="00000000" w:rsidRPr="00000000">
          <w:rPr>
            <w:rFonts w:ascii="Times New Roman" w:cs="Times New Roman" w:eastAsia="Times New Roman" w:hAnsi="Times New Roman"/>
            <w:b w:val="0"/>
            <w:i w:val="0"/>
            <w:color w:val="000000"/>
            <w:sz w:val="24"/>
            <w:szCs w:val="24"/>
            <w:u w:val="none"/>
            <w:rtl w:val="0"/>
          </w:rPr>
          <w:t xml:space="preserve">Klein, J. C. </w:t>
        </w:r>
      </w:hyperlink>
      <w:hyperlink r:id="rId236">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37">
        <w:r w:rsidDel="00000000" w:rsidR="00000000" w:rsidRPr="00000000">
          <w:rPr>
            <w:rFonts w:ascii="Times New Roman" w:cs="Times New Roman" w:eastAsia="Times New Roman" w:hAnsi="Times New Roman"/>
            <w:b w:val="0"/>
            <w:i w:val="0"/>
            <w:color w:val="000000"/>
            <w:sz w:val="24"/>
            <w:szCs w:val="24"/>
            <w:u w:val="none"/>
            <w:rtl w:val="0"/>
          </w:rPr>
          <w:t xml:space="preserve"> Functional testing of thousands of osteoarthritis-associated variants for regulatory activity. </w:t>
        </w:r>
      </w:hyperlink>
      <w:hyperlink r:id="rId238">
        <w:r w:rsidDel="00000000" w:rsidR="00000000" w:rsidRPr="00000000">
          <w:rPr>
            <w:rFonts w:ascii="Times New Roman" w:cs="Times New Roman" w:eastAsia="Times New Roman" w:hAnsi="Times New Roman"/>
            <w:b w:val="0"/>
            <w:i w:val="1"/>
            <w:color w:val="000000"/>
            <w:sz w:val="24"/>
            <w:szCs w:val="24"/>
            <w:u w:val="none"/>
            <w:rtl w:val="0"/>
          </w:rPr>
          <w:t xml:space="preserve">Nat. Commun.</w:t>
        </w:r>
      </w:hyperlink>
      <w:hyperlink r:id="rId239">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40">
        <w:r w:rsidDel="00000000" w:rsidR="00000000" w:rsidRPr="00000000">
          <w:rPr>
            <w:rFonts w:ascii="Times New Roman" w:cs="Times New Roman" w:eastAsia="Times New Roman" w:hAnsi="Times New Roman"/>
            <w:b w:val="1"/>
            <w:i w:val="0"/>
            <w:color w:val="000000"/>
            <w:sz w:val="24"/>
            <w:szCs w:val="24"/>
            <w:u w:val="none"/>
            <w:rtl w:val="0"/>
          </w:rPr>
          <w:t xml:space="preserve">10</w:t>
        </w:r>
      </w:hyperlink>
      <w:hyperlink r:id="rId241">
        <w:r w:rsidDel="00000000" w:rsidR="00000000" w:rsidRPr="00000000">
          <w:rPr>
            <w:rFonts w:ascii="Times New Roman" w:cs="Times New Roman" w:eastAsia="Times New Roman" w:hAnsi="Times New Roman"/>
            <w:b w:val="0"/>
            <w:i w:val="0"/>
            <w:color w:val="000000"/>
            <w:sz w:val="24"/>
            <w:szCs w:val="24"/>
            <w:u w:val="none"/>
            <w:rtl w:val="0"/>
          </w:rPr>
          <w:t xml:space="preserve">, 2434 (2019).</w:t>
        </w:r>
      </w:hyperlink>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20.</w:t>
        <w:tab/>
      </w:r>
      <w:hyperlink r:id="rId242">
        <w:r w:rsidDel="00000000" w:rsidR="00000000" w:rsidRPr="00000000">
          <w:rPr>
            <w:rFonts w:ascii="Times New Roman" w:cs="Times New Roman" w:eastAsia="Times New Roman" w:hAnsi="Times New Roman"/>
            <w:b w:val="0"/>
            <w:i w:val="0"/>
            <w:color w:val="000000"/>
            <w:sz w:val="24"/>
            <w:szCs w:val="24"/>
            <w:u w:val="none"/>
            <w:rtl w:val="0"/>
          </w:rPr>
          <w:t xml:space="preserve">Arnold, C. D. </w:t>
        </w:r>
      </w:hyperlink>
      <w:hyperlink r:id="rId243">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44">
        <w:r w:rsidDel="00000000" w:rsidR="00000000" w:rsidRPr="00000000">
          <w:rPr>
            <w:rFonts w:ascii="Times New Roman" w:cs="Times New Roman" w:eastAsia="Times New Roman" w:hAnsi="Times New Roman"/>
            <w:b w:val="0"/>
            <w:i w:val="0"/>
            <w:color w:val="000000"/>
            <w:sz w:val="24"/>
            <w:szCs w:val="24"/>
            <w:u w:val="none"/>
            <w:rtl w:val="0"/>
          </w:rPr>
          <w:t xml:space="preserve"> Quantitative genome-wide enhancer activity maps for five Drosophila species show functional enhancer conservation and turnover during cis-regulatory evolution. </w:t>
        </w:r>
      </w:hyperlink>
      <w:hyperlink r:id="rId245">
        <w:r w:rsidDel="00000000" w:rsidR="00000000" w:rsidRPr="00000000">
          <w:rPr>
            <w:rFonts w:ascii="Times New Roman" w:cs="Times New Roman" w:eastAsia="Times New Roman" w:hAnsi="Times New Roman"/>
            <w:b w:val="0"/>
            <w:i w:val="1"/>
            <w:color w:val="000000"/>
            <w:sz w:val="24"/>
            <w:szCs w:val="24"/>
            <w:u w:val="none"/>
            <w:rtl w:val="0"/>
          </w:rPr>
          <w:t xml:space="preserve">Nat. Genet.</w:t>
        </w:r>
      </w:hyperlink>
      <w:hyperlink r:id="rId246">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47">
        <w:r w:rsidDel="00000000" w:rsidR="00000000" w:rsidRPr="00000000">
          <w:rPr>
            <w:rFonts w:ascii="Times New Roman" w:cs="Times New Roman" w:eastAsia="Times New Roman" w:hAnsi="Times New Roman"/>
            <w:b w:val="1"/>
            <w:i w:val="0"/>
            <w:color w:val="000000"/>
            <w:sz w:val="24"/>
            <w:szCs w:val="24"/>
            <w:u w:val="none"/>
            <w:rtl w:val="0"/>
          </w:rPr>
          <w:t xml:space="preserve">46</w:t>
        </w:r>
      </w:hyperlink>
      <w:hyperlink r:id="rId248">
        <w:r w:rsidDel="00000000" w:rsidR="00000000" w:rsidRPr="00000000">
          <w:rPr>
            <w:rFonts w:ascii="Times New Roman" w:cs="Times New Roman" w:eastAsia="Times New Roman" w:hAnsi="Times New Roman"/>
            <w:b w:val="0"/>
            <w:i w:val="0"/>
            <w:color w:val="000000"/>
            <w:sz w:val="24"/>
            <w:szCs w:val="24"/>
            <w:u w:val="none"/>
            <w:rtl w:val="0"/>
          </w:rPr>
          <w:t xml:space="preserve">, 685–692 (2014).</w:t>
        </w:r>
      </w:hyperlink>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21.</w:t>
        <w:tab/>
      </w:r>
      <w:hyperlink r:id="rId249">
        <w:r w:rsidDel="00000000" w:rsidR="00000000" w:rsidRPr="00000000">
          <w:rPr>
            <w:rFonts w:ascii="Times New Roman" w:cs="Times New Roman" w:eastAsia="Times New Roman" w:hAnsi="Times New Roman"/>
            <w:b w:val="0"/>
            <w:i w:val="0"/>
            <w:color w:val="000000"/>
            <w:sz w:val="24"/>
            <w:szCs w:val="24"/>
            <w:u w:val="none"/>
            <w:rtl w:val="0"/>
          </w:rPr>
          <w:t xml:space="preserve">Klein, J. C., Keith, A., Agarwal, V., Durham, T. &amp; Shendure, J. Functional Characterization of Enhancer Evolution in the Primate Lineage. </w:t>
        </w:r>
      </w:hyperlink>
      <w:hyperlink r:id="rId250">
        <w:r w:rsidDel="00000000" w:rsidR="00000000" w:rsidRPr="00000000">
          <w:rPr>
            <w:rFonts w:ascii="Times New Roman" w:cs="Times New Roman" w:eastAsia="Times New Roman" w:hAnsi="Times New Roman"/>
            <w:b w:val="0"/>
            <w:i w:val="1"/>
            <w:color w:val="000000"/>
            <w:sz w:val="24"/>
            <w:szCs w:val="24"/>
            <w:u w:val="none"/>
            <w:rtl w:val="0"/>
          </w:rPr>
          <w:t xml:space="preserve">bioRxiv</w:t>
        </w:r>
      </w:hyperlink>
      <w:hyperlink r:id="rId251">
        <w:r w:rsidDel="00000000" w:rsidR="00000000" w:rsidRPr="00000000">
          <w:rPr>
            <w:rFonts w:ascii="Times New Roman" w:cs="Times New Roman" w:eastAsia="Times New Roman" w:hAnsi="Times New Roman"/>
            <w:b w:val="0"/>
            <w:i w:val="0"/>
            <w:color w:val="000000"/>
            <w:sz w:val="24"/>
            <w:szCs w:val="24"/>
            <w:u w:val="none"/>
            <w:rtl w:val="0"/>
          </w:rPr>
          <w:t xml:space="preserve"> 283168 (2018) doi:</w:t>
        </w:r>
      </w:hyperlink>
      <w:hyperlink r:id="rId252">
        <w:r w:rsidDel="00000000" w:rsidR="00000000" w:rsidRPr="00000000">
          <w:rPr>
            <w:rFonts w:ascii="Times New Roman" w:cs="Times New Roman" w:eastAsia="Times New Roman" w:hAnsi="Times New Roman"/>
            <w:b w:val="0"/>
            <w:i w:val="0"/>
            <w:color w:val="000000"/>
            <w:sz w:val="24"/>
            <w:szCs w:val="24"/>
            <w:u w:val="none"/>
            <w:rtl w:val="0"/>
          </w:rPr>
          <w:t xml:space="preserve">10.1101/283168</w:t>
        </w:r>
      </w:hyperlink>
      <w:hyperlink r:id="rId253">
        <w:r w:rsidDel="00000000" w:rsidR="00000000" w:rsidRPr="00000000">
          <w:rPr>
            <w:rFonts w:ascii="Times New Roman" w:cs="Times New Roman" w:eastAsia="Times New Roman" w:hAnsi="Times New Roman"/>
            <w:b w:val="0"/>
            <w:i w:val="0"/>
            <w:color w:val="000000"/>
            <w:sz w:val="24"/>
            <w:szCs w:val="24"/>
            <w:u w:val="none"/>
            <w:rtl w:val="0"/>
          </w:rPr>
          <w:t xml:space="preserve">.</w:t>
        </w:r>
      </w:hyperlink>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22.</w:t>
        <w:tab/>
      </w:r>
      <w:hyperlink r:id="rId254">
        <w:r w:rsidDel="00000000" w:rsidR="00000000" w:rsidRPr="00000000">
          <w:rPr>
            <w:rFonts w:ascii="Times New Roman" w:cs="Times New Roman" w:eastAsia="Times New Roman" w:hAnsi="Times New Roman"/>
            <w:b w:val="0"/>
            <w:i w:val="0"/>
            <w:color w:val="000000"/>
            <w:sz w:val="24"/>
            <w:szCs w:val="24"/>
            <w:u w:val="none"/>
            <w:rtl w:val="0"/>
          </w:rPr>
          <w:t xml:space="preserve">Muerdter, F. </w:t>
        </w:r>
      </w:hyperlink>
      <w:hyperlink r:id="rId255">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56">
        <w:r w:rsidDel="00000000" w:rsidR="00000000" w:rsidRPr="00000000">
          <w:rPr>
            <w:rFonts w:ascii="Times New Roman" w:cs="Times New Roman" w:eastAsia="Times New Roman" w:hAnsi="Times New Roman"/>
            <w:b w:val="0"/>
            <w:i w:val="0"/>
            <w:color w:val="000000"/>
            <w:sz w:val="24"/>
            <w:szCs w:val="24"/>
            <w:u w:val="none"/>
            <w:rtl w:val="0"/>
          </w:rPr>
          <w:t xml:space="preserve"> Resolving systematic errors in widely used enhancer activity assays in human cells. </w:t>
        </w:r>
      </w:hyperlink>
      <w:hyperlink r:id="rId257">
        <w:r w:rsidDel="00000000" w:rsidR="00000000" w:rsidRPr="00000000">
          <w:rPr>
            <w:rFonts w:ascii="Times New Roman" w:cs="Times New Roman" w:eastAsia="Times New Roman" w:hAnsi="Times New Roman"/>
            <w:b w:val="0"/>
            <w:i w:val="1"/>
            <w:color w:val="000000"/>
            <w:sz w:val="24"/>
            <w:szCs w:val="24"/>
            <w:u w:val="none"/>
            <w:rtl w:val="0"/>
          </w:rPr>
          <w:t xml:space="preserve">Nat. Methods</w:t>
        </w:r>
      </w:hyperlink>
      <w:hyperlink r:id="rId25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59">
        <w:r w:rsidDel="00000000" w:rsidR="00000000" w:rsidRPr="00000000">
          <w:rPr>
            <w:rFonts w:ascii="Times New Roman" w:cs="Times New Roman" w:eastAsia="Times New Roman" w:hAnsi="Times New Roman"/>
            <w:b w:val="1"/>
            <w:i w:val="0"/>
            <w:color w:val="000000"/>
            <w:sz w:val="24"/>
            <w:szCs w:val="24"/>
            <w:u w:val="none"/>
            <w:rtl w:val="0"/>
          </w:rPr>
          <w:t xml:space="preserve">15</w:t>
        </w:r>
      </w:hyperlink>
      <w:hyperlink r:id="rId260">
        <w:r w:rsidDel="00000000" w:rsidR="00000000" w:rsidRPr="00000000">
          <w:rPr>
            <w:rFonts w:ascii="Times New Roman" w:cs="Times New Roman" w:eastAsia="Times New Roman" w:hAnsi="Times New Roman"/>
            <w:b w:val="0"/>
            <w:i w:val="0"/>
            <w:color w:val="000000"/>
            <w:sz w:val="24"/>
            <w:szCs w:val="24"/>
            <w:u w:val="none"/>
            <w:rtl w:val="0"/>
          </w:rPr>
          <w:t xml:space="preserve">, 141–149 (2018).</w:t>
        </w:r>
      </w:hyperlink>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23.</w:t>
        <w:tab/>
      </w:r>
      <w:hyperlink r:id="rId261">
        <w:r w:rsidDel="00000000" w:rsidR="00000000" w:rsidRPr="00000000">
          <w:rPr>
            <w:rFonts w:ascii="Times New Roman" w:cs="Times New Roman" w:eastAsia="Times New Roman" w:hAnsi="Times New Roman"/>
            <w:b w:val="0"/>
            <w:i w:val="0"/>
            <w:color w:val="000000"/>
            <w:sz w:val="24"/>
            <w:szCs w:val="24"/>
            <w:u w:val="none"/>
            <w:rtl w:val="0"/>
          </w:rPr>
          <w:t xml:space="preserve">Vanhille, L. </w:t>
        </w:r>
      </w:hyperlink>
      <w:hyperlink r:id="rId262">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63">
        <w:r w:rsidDel="00000000" w:rsidR="00000000" w:rsidRPr="00000000">
          <w:rPr>
            <w:rFonts w:ascii="Times New Roman" w:cs="Times New Roman" w:eastAsia="Times New Roman" w:hAnsi="Times New Roman"/>
            <w:b w:val="0"/>
            <w:i w:val="0"/>
            <w:color w:val="000000"/>
            <w:sz w:val="24"/>
            <w:szCs w:val="24"/>
            <w:u w:val="none"/>
            <w:rtl w:val="0"/>
          </w:rPr>
          <w:t xml:space="preserve"> High-throughput and quantitative assessment of enhancer activity in mammals by CapStarr-seq. </w:t>
        </w:r>
      </w:hyperlink>
      <w:hyperlink r:id="rId264">
        <w:r w:rsidDel="00000000" w:rsidR="00000000" w:rsidRPr="00000000">
          <w:rPr>
            <w:rFonts w:ascii="Times New Roman" w:cs="Times New Roman" w:eastAsia="Times New Roman" w:hAnsi="Times New Roman"/>
            <w:b w:val="0"/>
            <w:i w:val="1"/>
            <w:color w:val="000000"/>
            <w:sz w:val="24"/>
            <w:szCs w:val="24"/>
            <w:u w:val="none"/>
            <w:rtl w:val="0"/>
          </w:rPr>
          <w:t xml:space="preserve">Nat. Commun.</w:t>
        </w:r>
      </w:hyperlink>
      <w:hyperlink r:id="rId265">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66">
        <w:r w:rsidDel="00000000" w:rsidR="00000000" w:rsidRPr="00000000">
          <w:rPr>
            <w:rFonts w:ascii="Times New Roman" w:cs="Times New Roman" w:eastAsia="Times New Roman" w:hAnsi="Times New Roman"/>
            <w:b w:val="1"/>
            <w:i w:val="0"/>
            <w:color w:val="000000"/>
            <w:sz w:val="24"/>
            <w:szCs w:val="24"/>
            <w:u w:val="none"/>
            <w:rtl w:val="0"/>
          </w:rPr>
          <w:t xml:space="preserve">6</w:t>
        </w:r>
      </w:hyperlink>
      <w:hyperlink r:id="rId267">
        <w:r w:rsidDel="00000000" w:rsidR="00000000" w:rsidRPr="00000000">
          <w:rPr>
            <w:rFonts w:ascii="Times New Roman" w:cs="Times New Roman" w:eastAsia="Times New Roman" w:hAnsi="Times New Roman"/>
            <w:b w:val="0"/>
            <w:i w:val="0"/>
            <w:color w:val="000000"/>
            <w:sz w:val="24"/>
            <w:szCs w:val="24"/>
            <w:u w:val="none"/>
            <w:rtl w:val="0"/>
          </w:rPr>
          <w:t xml:space="preserve">, 6905 (2015).</w:t>
        </w:r>
      </w:hyperlink>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24.</w:t>
        <w:tab/>
      </w:r>
      <w:hyperlink r:id="rId268">
        <w:r w:rsidDel="00000000" w:rsidR="00000000" w:rsidRPr="00000000">
          <w:rPr>
            <w:rFonts w:ascii="Times New Roman" w:cs="Times New Roman" w:eastAsia="Times New Roman" w:hAnsi="Times New Roman"/>
            <w:b w:val="0"/>
            <w:i w:val="0"/>
            <w:color w:val="000000"/>
            <w:sz w:val="24"/>
            <w:szCs w:val="24"/>
            <w:u w:val="none"/>
            <w:rtl w:val="0"/>
          </w:rPr>
          <w:t xml:space="preserve">Wang, X. </w:t>
        </w:r>
      </w:hyperlink>
      <w:hyperlink r:id="rId269">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70">
        <w:r w:rsidDel="00000000" w:rsidR="00000000" w:rsidRPr="00000000">
          <w:rPr>
            <w:rFonts w:ascii="Times New Roman" w:cs="Times New Roman" w:eastAsia="Times New Roman" w:hAnsi="Times New Roman"/>
            <w:b w:val="0"/>
            <w:i w:val="0"/>
            <w:color w:val="000000"/>
            <w:sz w:val="24"/>
            <w:szCs w:val="24"/>
            <w:u w:val="none"/>
            <w:rtl w:val="0"/>
          </w:rPr>
          <w:t xml:space="preserve"> High-resolution genome-wide functional dissection of transcriptional regulatory regions and nucleotides in human. </w:t>
        </w:r>
      </w:hyperlink>
      <w:hyperlink r:id="rId271">
        <w:r w:rsidDel="00000000" w:rsidR="00000000" w:rsidRPr="00000000">
          <w:rPr>
            <w:rFonts w:ascii="Times New Roman" w:cs="Times New Roman" w:eastAsia="Times New Roman" w:hAnsi="Times New Roman"/>
            <w:b w:val="0"/>
            <w:i w:val="1"/>
            <w:color w:val="000000"/>
            <w:sz w:val="24"/>
            <w:szCs w:val="24"/>
            <w:u w:val="none"/>
            <w:rtl w:val="0"/>
          </w:rPr>
          <w:t xml:space="preserve">Nat. Commun.</w:t>
        </w:r>
      </w:hyperlink>
      <w:hyperlink r:id="rId272">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73">
        <w:r w:rsidDel="00000000" w:rsidR="00000000" w:rsidRPr="00000000">
          <w:rPr>
            <w:rFonts w:ascii="Times New Roman" w:cs="Times New Roman" w:eastAsia="Times New Roman" w:hAnsi="Times New Roman"/>
            <w:b w:val="1"/>
            <w:i w:val="0"/>
            <w:color w:val="000000"/>
            <w:sz w:val="24"/>
            <w:szCs w:val="24"/>
            <w:u w:val="none"/>
            <w:rtl w:val="0"/>
          </w:rPr>
          <w:t xml:space="preserve">9</w:t>
        </w:r>
      </w:hyperlink>
      <w:hyperlink r:id="rId274">
        <w:r w:rsidDel="00000000" w:rsidR="00000000" w:rsidRPr="00000000">
          <w:rPr>
            <w:rFonts w:ascii="Times New Roman" w:cs="Times New Roman" w:eastAsia="Times New Roman" w:hAnsi="Times New Roman"/>
            <w:b w:val="0"/>
            <w:i w:val="0"/>
            <w:color w:val="000000"/>
            <w:sz w:val="24"/>
            <w:szCs w:val="24"/>
            <w:u w:val="none"/>
            <w:rtl w:val="0"/>
          </w:rPr>
          <w:t xml:space="preserve">, 5380 (2018).</w:t>
        </w:r>
      </w:hyperlink>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25.</w:t>
        <w:tab/>
      </w:r>
      <w:hyperlink r:id="rId275">
        <w:r w:rsidDel="00000000" w:rsidR="00000000" w:rsidRPr="00000000">
          <w:rPr>
            <w:rFonts w:ascii="Times New Roman" w:cs="Times New Roman" w:eastAsia="Times New Roman" w:hAnsi="Times New Roman"/>
            <w:b w:val="0"/>
            <w:i w:val="0"/>
            <w:color w:val="000000"/>
            <w:sz w:val="24"/>
            <w:szCs w:val="24"/>
            <w:u w:val="none"/>
            <w:rtl w:val="0"/>
          </w:rPr>
          <w:t xml:space="preserve">Kvon, E. Z., Stampfel, G., Yáñez-Cuna, J. O., Dickson, B. J. &amp; Stark, A. HOT regions function as patterned developmental enhancers and have a distinct cis-regulatory signature. </w:t>
        </w:r>
      </w:hyperlink>
      <w:hyperlink r:id="rId276">
        <w:r w:rsidDel="00000000" w:rsidR="00000000" w:rsidRPr="00000000">
          <w:rPr>
            <w:rFonts w:ascii="Times New Roman" w:cs="Times New Roman" w:eastAsia="Times New Roman" w:hAnsi="Times New Roman"/>
            <w:b w:val="0"/>
            <w:i w:val="1"/>
            <w:color w:val="000000"/>
            <w:sz w:val="24"/>
            <w:szCs w:val="24"/>
            <w:u w:val="none"/>
            <w:rtl w:val="0"/>
          </w:rPr>
          <w:t xml:space="preserve">Genes Dev.</w:t>
        </w:r>
      </w:hyperlink>
      <w:hyperlink r:id="rId277">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78">
        <w:r w:rsidDel="00000000" w:rsidR="00000000" w:rsidRPr="00000000">
          <w:rPr>
            <w:rFonts w:ascii="Times New Roman" w:cs="Times New Roman" w:eastAsia="Times New Roman" w:hAnsi="Times New Roman"/>
            <w:b w:val="1"/>
            <w:i w:val="0"/>
            <w:color w:val="000000"/>
            <w:sz w:val="24"/>
            <w:szCs w:val="24"/>
            <w:u w:val="none"/>
            <w:rtl w:val="0"/>
          </w:rPr>
          <w:t xml:space="preserve">26</w:t>
        </w:r>
      </w:hyperlink>
      <w:hyperlink r:id="rId279">
        <w:r w:rsidDel="00000000" w:rsidR="00000000" w:rsidRPr="00000000">
          <w:rPr>
            <w:rFonts w:ascii="Times New Roman" w:cs="Times New Roman" w:eastAsia="Times New Roman" w:hAnsi="Times New Roman"/>
            <w:b w:val="0"/>
            <w:i w:val="0"/>
            <w:color w:val="000000"/>
            <w:sz w:val="24"/>
            <w:szCs w:val="24"/>
            <w:u w:val="none"/>
            <w:rtl w:val="0"/>
          </w:rPr>
          <w:t xml:space="preserve">, 908–913 (2012).</w:t>
        </w:r>
      </w:hyperlink>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26.</w:t>
        <w:tab/>
      </w:r>
      <w:hyperlink r:id="rId280">
        <w:r w:rsidDel="00000000" w:rsidR="00000000" w:rsidRPr="00000000">
          <w:rPr>
            <w:rFonts w:ascii="Times New Roman" w:cs="Times New Roman" w:eastAsia="Times New Roman" w:hAnsi="Times New Roman"/>
            <w:b w:val="0"/>
            <w:i w:val="0"/>
            <w:color w:val="000000"/>
            <w:sz w:val="24"/>
            <w:szCs w:val="24"/>
            <w:u w:val="none"/>
            <w:rtl w:val="0"/>
          </w:rPr>
          <w:t xml:space="preserve">Mikhaylichenko, O. </w:t>
        </w:r>
      </w:hyperlink>
      <w:hyperlink r:id="rId281">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82">
        <w:r w:rsidDel="00000000" w:rsidR="00000000" w:rsidRPr="00000000">
          <w:rPr>
            <w:rFonts w:ascii="Times New Roman" w:cs="Times New Roman" w:eastAsia="Times New Roman" w:hAnsi="Times New Roman"/>
            <w:b w:val="0"/>
            <w:i w:val="0"/>
            <w:color w:val="000000"/>
            <w:sz w:val="24"/>
            <w:szCs w:val="24"/>
            <w:u w:val="none"/>
            <w:rtl w:val="0"/>
          </w:rPr>
          <w:t xml:space="preserve"> The degree of enhancer or promoter activity is reflected by the levels and directionality of eRNA transcription. </w:t>
        </w:r>
      </w:hyperlink>
      <w:hyperlink r:id="rId283">
        <w:r w:rsidDel="00000000" w:rsidR="00000000" w:rsidRPr="00000000">
          <w:rPr>
            <w:rFonts w:ascii="Times New Roman" w:cs="Times New Roman" w:eastAsia="Times New Roman" w:hAnsi="Times New Roman"/>
            <w:b w:val="0"/>
            <w:i w:val="1"/>
            <w:color w:val="000000"/>
            <w:sz w:val="24"/>
            <w:szCs w:val="24"/>
            <w:u w:val="none"/>
            <w:rtl w:val="0"/>
          </w:rPr>
          <w:t xml:space="preserve">Genes Dev.</w:t>
        </w:r>
      </w:hyperlink>
      <w:hyperlink r:id="rId284">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85">
        <w:r w:rsidDel="00000000" w:rsidR="00000000" w:rsidRPr="00000000">
          <w:rPr>
            <w:rFonts w:ascii="Times New Roman" w:cs="Times New Roman" w:eastAsia="Times New Roman" w:hAnsi="Times New Roman"/>
            <w:b w:val="1"/>
            <w:i w:val="0"/>
            <w:color w:val="000000"/>
            <w:sz w:val="24"/>
            <w:szCs w:val="24"/>
            <w:u w:val="none"/>
            <w:rtl w:val="0"/>
          </w:rPr>
          <w:t xml:space="preserve">32</w:t>
        </w:r>
      </w:hyperlink>
      <w:hyperlink r:id="rId286">
        <w:r w:rsidDel="00000000" w:rsidR="00000000" w:rsidRPr="00000000">
          <w:rPr>
            <w:rFonts w:ascii="Times New Roman" w:cs="Times New Roman" w:eastAsia="Times New Roman" w:hAnsi="Times New Roman"/>
            <w:b w:val="0"/>
            <w:i w:val="0"/>
            <w:color w:val="000000"/>
            <w:sz w:val="24"/>
            <w:szCs w:val="24"/>
            <w:u w:val="none"/>
            <w:rtl w:val="0"/>
          </w:rPr>
          <w:t xml:space="preserve">, 42–57 (2018).</w:t>
        </w:r>
      </w:hyperlink>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27.</w:t>
        <w:tab/>
      </w:r>
      <w:hyperlink r:id="rId287">
        <w:r w:rsidDel="00000000" w:rsidR="00000000" w:rsidRPr="00000000">
          <w:rPr>
            <w:rFonts w:ascii="Times New Roman" w:cs="Times New Roman" w:eastAsia="Times New Roman" w:hAnsi="Times New Roman"/>
            <w:b w:val="0"/>
            <w:i w:val="0"/>
            <w:color w:val="000000"/>
            <w:sz w:val="24"/>
            <w:szCs w:val="24"/>
            <w:u w:val="none"/>
            <w:rtl w:val="0"/>
          </w:rPr>
          <w:t xml:space="preserve">Klein, J. C. </w:t>
        </w:r>
      </w:hyperlink>
      <w:hyperlink r:id="rId288">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89">
        <w:r w:rsidDel="00000000" w:rsidR="00000000" w:rsidRPr="00000000">
          <w:rPr>
            <w:rFonts w:ascii="Times New Roman" w:cs="Times New Roman" w:eastAsia="Times New Roman" w:hAnsi="Times New Roman"/>
            <w:b w:val="0"/>
            <w:i w:val="0"/>
            <w:color w:val="000000"/>
            <w:sz w:val="24"/>
            <w:szCs w:val="24"/>
            <w:u w:val="none"/>
            <w:rtl w:val="0"/>
          </w:rPr>
          <w:t xml:space="preserve"> Multiplex pairwise assembly of array-derived DNA oligonucleotides. </w:t>
        </w:r>
      </w:hyperlink>
      <w:hyperlink r:id="rId290">
        <w:r w:rsidDel="00000000" w:rsidR="00000000" w:rsidRPr="00000000">
          <w:rPr>
            <w:rFonts w:ascii="Times New Roman" w:cs="Times New Roman" w:eastAsia="Times New Roman" w:hAnsi="Times New Roman"/>
            <w:b w:val="0"/>
            <w:i w:val="1"/>
            <w:color w:val="000000"/>
            <w:sz w:val="24"/>
            <w:szCs w:val="24"/>
            <w:u w:val="none"/>
            <w:rtl w:val="0"/>
          </w:rPr>
          <w:t xml:space="preserve">Nucleic Acids Res.</w:t>
        </w:r>
      </w:hyperlink>
      <w:hyperlink r:id="rId291">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292">
        <w:r w:rsidDel="00000000" w:rsidR="00000000" w:rsidRPr="00000000">
          <w:rPr>
            <w:rFonts w:ascii="Times New Roman" w:cs="Times New Roman" w:eastAsia="Times New Roman" w:hAnsi="Times New Roman"/>
            <w:b w:val="1"/>
            <w:i w:val="0"/>
            <w:color w:val="000000"/>
            <w:sz w:val="24"/>
            <w:szCs w:val="24"/>
            <w:u w:val="none"/>
            <w:rtl w:val="0"/>
          </w:rPr>
          <w:t xml:space="preserve">44</w:t>
        </w:r>
      </w:hyperlink>
      <w:hyperlink r:id="rId293">
        <w:r w:rsidDel="00000000" w:rsidR="00000000" w:rsidRPr="00000000">
          <w:rPr>
            <w:rFonts w:ascii="Times New Roman" w:cs="Times New Roman" w:eastAsia="Times New Roman" w:hAnsi="Times New Roman"/>
            <w:b w:val="0"/>
            <w:i w:val="0"/>
            <w:color w:val="000000"/>
            <w:sz w:val="24"/>
            <w:szCs w:val="24"/>
            <w:u w:val="none"/>
            <w:rtl w:val="0"/>
          </w:rPr>
          <w:t xml:space="preserve">, e43 (2016).</w:t>
        </w:r>
      </w:hyperlink>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28.</w:t>
        <w:tab/>
      </w:r>
      <w:hyperlink r:id="rId294">
        <w:r w:rsidDel="00000000" w:rsidR="00000000" w:rsidRPr="00000000">
          <w:rPr>
            <w:rFonts w:ascii="Times New Roman" w:cs="Times New Roman" w:eastAsia="Times New Roman" w:hAnsi="Times New Roman"/>
            <w:b w:val="0"/>
            <w:i w:val="0"/>
            <w:color w:val="000000"/>
            <w:sz w:val="24"/>
            <w:szCs w:val="24"/>
            <w:u w:val="none"/>
            <w:rtl w:val="0"/>
          </w:rPr>
          <w:t xml:space="preserve">Kircher, M. </w:t>
        </w:r>
      </w:hyperlink>
      <w:hyperlink r:id="rId295">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296">
        <w:r w:rsidDel="00000000" w:rsidR="00000000" w:rsidRPr="00000000">
          <w:rPr>
            <w:rFonts w:ascii="Times New Roman" w:cs="Times New Roman" w:eastAsia="Times New Roman" w:hAnsi="Times New Roman"/>
            <w:b w:val="0"/>
            <w:i w:val="0"/>
            <w:color w:val="000000"/>
            <w:sz w:val="24"/>
            <w:szCs w:val="24"/>
            <w:u w:val="none"/>
            <w:rtl w:val="0"/>
          </w:rPr>
          <w:t xml:space="preserve"> Saturation mutagenesis of disease-associated regulatory elements: Supplementary Information. (2018) doi:</w:t>
        </w:r>
      </w:hyperlink>
      <w:hyperlink r:id="rId297">
        <w:r w:rsidDel="00000000" w:rsidR="00000000" w:rsidRPr="00000000">
          <w:rPr>
            <w:rFonts w:ascii="Times New Roman" w:cs="Times New Roman" w:eastAsia="Times New Roman" w:hAnsi="Times New Roman"/>
            <w:b w:val="0"/>
            <w:i w:val="0"/>
            <w:color w:val="000000"/>
            <w:sz w:val="24"/>
            <w:szCs w:val="24"/>
            <w:u w:val="none"/>
            <w:rtl w:val="0"/>
          </w:rPr>
          <w:t xml:space="preserve">10.1101/505362</w:t>
        </w:r>
      </w:hyperlink>
      <w:hyperlink r:id="rId298">
        <w:r w:rsidDel="00000000" w:rsidR="00000000" w:rsidRPr="00000000">
          <w:rPr>
            <w:rFonts w:ascii="Times New Roman" w:cs="Times New Roman" w:eastAsia="Times New Roman" w:hAnsi="Times New Roman"/>
            <w:b w:val="0"/>
            <w:i w:val="0"/>
            <w:color w:val="000000"/>
            <w:sz w:val="24"/>
            <w:szCs w:val="24"/>
            <w:u w:val="none"/>
            <w:rtl w:val="0"/>
          </w:rPr>
          <w:t xml:space="preserve">.</w:t>
        </w:r>
      </w:hyperlink>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29.</w:t>
        <w:tab/>
      </w:r>
      <w:hyperlink r:id="rId299">
        <w:r w:rsidDel="00000000" w:rsidR="00000000" w:rsidRPr="00000000">
          <w:rPr>
            <w:rFonts w:ascii="Times New Roman" w:cs="Times New Roman" w:eastAsia="Times New Roman" w:hAnsi="Times New Roman"/>
            <w:b w:val="0"/>
            <w:i w:val="0"/>
            <w:color w:val="000000"/>
            <w:sz w:val="24"/>
            <w:szCs w:val="24"/>
            <w:u w:val="none"/>
            <w:rtl w:val="0"/>
          </w:rPr>
          <w:t xml:space="preserve">Hill, A. J. </w:t>
        </w:r>
      </w:hyperlink>
      <w:hyperlink r:id="rId300">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01">
        <w:r w:rsidDel="00000000" w:rsidR="00000000" w:rsidRPr="00000000">
          <w:rPr>
            <w:rFonts w:ascii="Times New Roman" w:cs="Times New Roman" w:eastAsia="Times New Roman" w:hAnsi="Times New Roman"/>
            <w:b w:val="0"/>
            <w:i w:val="0"/>
            <w:color w:val="000000"/>
            <w:sz w:val="24"/>
            <w:szCs w:val="24"/>
            <w:u w:val="none"/>
            <w:rtl w:val="0"/>
          </w:rPr>
          <w:t xml:space="preserve"> On the design of CRISPR-based single-cell molecular screens. </w:t>
        </w:r>
      </w:hyperlink>
      <w:hyperlink r:id="rId302">
        <w:r w:rsidDel="00000000" w:rsidR="00000000" w:rsidRPr="00000000">
          <w:rPr>
            <w:rFonts w:ascii="Times New Roman" w:cs="Times New Roman" w:eastAsia="Times New Roman" w:hAnsi="Times New Roman"/>
            <w:b w:val="0"/>
            <w:i w:val="1"/>
            <w:color w:val="000000"/>
            <w:sz w:val="24"/>
            <w:szCs w:val="24"/>
            <w:u w:val="none"/>
            <w:rtl w:val="0"/>
          </w:rPr>
          <w:t xml:space="preserve">Nat. Methods</w:t>
        </w:r>
      </w:hyperlink>
      <w:hyperlink r:id="rId30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04">
        <w:r w:rsidDel="00000000" w:rsidR="00000000" w:rsidRPr="00000000">
          <w:rPr>
            <w:rFonts w:ascii="Times New Roman" w:cs="Times New Roman" w:eastAsia="Times New Roman" w:hAnsi="Times New Roman"/>
            <w:b w:val="1"/>
            <w:i w:val="0"/>
            <w:color w:val="000000"/>
            <w:sz w:val="24"/>
            <w:szCs w:val="24"/>
            <w:u w:val="none"/>
            <w:rtl w:val="0"/>
          </w:rPr>
          <w:t xml:space="preserve">15</w:t>
        </w:r>
      </w:hyperlink>
      <w:hyperlink r:id="rId305">
        <w:r w:rsidDel="00000000" w:rsidR="00000000" w:rsidRPr="00000000">
          <w:rPr>
            <w:rFonts w:ascii="Times New Roman" w:cs="Times New Roman" w:eastAsia="Times New Roman" w:hAnsi="Times New Roman"/>
            <w:b w:val="0"/>
            <w:i w:val="0"/>
            <w:color w:val="000000"/>
            <w:sz w:val="24"/>
            <w:szCs w:val="24"/>
            <w:u w:val="none"/>
            <w:rtl w:val="0"/>
          </w:rPr>
          <w:t xml:space="preserve">, 271–274 (2018).</w:t>
        </w:r>
      </w:hyperlink>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30.</w:t>
        <w:tab/>
      </w:r>
      <w:hyperlink r:id="rId306">
        <w:r w:rsidDel="00000000" w:rsidR="00000000" w:rsidRPr="00000000">
          <w:rPr>
            <w:rFonts w:ascii="Times New Roman" w:cs="Times New Roman" w:eastAsia="Times New Roman" w:hAnsi="Times New Roman"/>
            <w:b w:val="0"/>
            <w:i w:val="0"/>
            <w:color w:val="000000"/>
            <w:sz w:val="24"/>
            <w:szCs w:val="24"/>
            <w:u w:val="none"/>
            <w:rtl w:val="0"/>
          </w:rPr>
          <w:t xml:space="preserve">Sack, L. M., Davoli, T., Xu, Q., Li, M. Z. &amp; Elledge, S. J. Sources of Error in Mammalian Genetic Screens. </w:t>
        </w:r>
      </w:hyperlink>
      <w:hyperlink r:id="rId307">
        <w:r w:rsidDel="00000000" w:rsidR="00000000" w:rsidRPr="00000000">
          <w:rPr>
            <w:rFonts w:ascii="Times New Roman" w:cs="Times New Roman" w:eastAsia="Times New Roman" w:hAnsi="Times New Roman"/>
            <w:b w:val="0"/>
            <w:i w:val="1"/>
            <w:color w:val="000000"/>
            <w:sz w:val="24"/>
            <w:szCs w:val="24"/>
            <w:u w:val="none"/>
            <w:rtl w:val="0"/>
          </w:rPr>
          <w:t xml:space="preserve">G3 </w:t>
        </w:r>
      </w:hyperlink>
      <w:hyperlink r:id="rId30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09">
        <w:r w:rsidDel="00000000" w:rsidR="00000000" w:rsidRPr="00000000">
          <w:rPr>
            <w:rFonts w:ascii="Times New Roman" w:cs="Times New Roman" w:eastAsia="Times New Roman" w:hAnsi="Times New Roman"/>
            <w:b w:val="1"/>
            <w:i w:val="0"/>
            <w:color w:val="000000"/>
            <w:sz w:val="24"/>
            <w:szCs w:val="24"/>
            <w:u w:val="none"/>
            <w:rtl w:val="0"/>
          </w:rPr>
          <w:t xml:space="preserve">6</w:t>
        </w:r>
      </w:hyperlink>
      <w:hyperlink r:id="rId310">
        <w:r w:rsidDel="00000000" w:rsidR="00000000" w:rsidRPr="00000000">
          <w:rPr>
            <w:rFonts w:ascii="Times New Roman" w:cs="Times New Roman" w:eastAsia="Times New Roman" w:hAnsi="Times New Roman"/>
            <w:b w:val="0"/>
            <w:i w:val="0"/>
            <w:color w:val="000000"/>
            <w:sz w:val="24"/>
            <w:szCs w:val="24"/>
            <w:u w:val="none"/>
            <w:rtl w:val="0"/>
          </w:rPr>
          <w:t xml:space="preserve">, 2781–2790 (2016).</w:t>
        </w:r>
      </w:hyperlink>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31.</w:t>
        <w:tab/>
      </w:r>
      <w:hyperlink r:id="rId311">
        <w:r w:rsidDel="00000000" w:rsidR="00000000" w:rsidRPr="00000000">
          <w:rPr>
            <w:rFonts w:ascii="Times New Roman" w:cs="Times New Roman" w:eastAsia="Times New Roman" w:hAnsi="Times New Roman"/>
            <w:b w:val="0"/>
            <w:i w:val="0"/>
            <w:color w:val="000000"/>
            <w:sz w:val="24"/>
            <w:szCs w:val="24"/>
            <w:u w:val="none"/>
            <w:rtl w:val="0"/>
          </w:rPr>
          <w:t xml:space="preserve">Smith, R. P. </w:t>
        </w:r>
      </w:hyperlink>
      <w:hyperlink r:id="rId312">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13">
        <w:r w:rsidDel="00000000" w:rsidR="00000000" w:rsidRPr="00000000">
          <w:rPr>
            <w:rFonts w:ascii="Times New Roman" w:cs="Times New Roman" w:eastAsia="Times New Roman" w:hAnsi="Times New Roman"/>
            <w:b w:val="0"/>
            <w:i w:val="0"/>
            <w:color w:val="000000"/>
            <w:sz w:val="24"/>
            <w:szCs w:val="24"/>
            <w:u w:val="none"/>
            <w:rtl w:val="0"/>
          </w:rPr>
          <w:t xml:space="preserve"> Massively parallel decoding of mammalian regulatory sequences supports a flexible organizational model. </w:t>
        </w:r>
      </w:hyperlink>
      <w:hyperlink r:id="rId314">
        <w:r w:rsidDel="00000000" w:rsidR="00000000" w:rsidRPr="00000000">
          <w:rPr>
            <w:rFonts w:ascii="Times New Roman" w:cs="Times New Roman" w:eastAsia="Times New Roman" w:hAnsi="Times New Roman"/>
            <w:b w:val="0"/>
            <w:i w:val="1"/>
            <w:color w:val="000000"/>
            <w:sz w:val="24"/>
            <w:szCs w:val="24"/>
            <w:u w:val="none"/>
            <w:rtl w:val="0"/>
          </w:rPr>
          <w:t xml:space="preserve">Nat. Genet.</w:t>
        </w:r>
      </w:hyperlink>
      <w:hyperlink r:id="rId315">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16">
        <w:r w:rsidDel="00000000" w:rsidR="00000000" w:rsidRPr="00000000">
          <w:rPr>
            <w:rFonts w:ascii="Times New Roman" w:cs="Times New Roman" w:eastAsia="Times New Roman" w:hAnsi="Times New Roman"/>
            <w:b w:val="1"/>
            <w:i w:val="0"/>
            <w:color w:val="000000"/>
            <w:sz w:val="24"/>
            <w:szCs w:val="24"/>
            <w:u w:val="none"/>
            <w:rtl w:val="0"/>
          </w:rPr>
          <w:t xml:space="preserve">45</w:t>
        </w:r>
      </w:hyperlink>
      <w:hyperlink r:id="rId317">
        <w:r w:rsidDel="00000000" w:rsidR="00000000" w:rsidRPr="00000000">
          <w:rPr>
            <w:rFonts w:ascii="Times New Roman" w:cs="Times New Roman" w:eastAsia="Times New Roman" w:hAnsi="Times New Roman"/>
            <w:b w:val="0"/>
            <w:i w:val="0"/>
            <w:color w:val="000000"/>
            <w:sz w:val="24"/>
            <w:szCs w:val="24"/>
            <w:u w:val="none"/>
            <w:rtl w:val="0"/>
          </w:rPr>
          <w:t xml:space="preserve">, 1021–1028 (2013).</w:t>
        </w:r>
      </w:hyperlink>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32.</w:t>
        <w:tab/>
      </w:r>
      <w:hyperlink r:id="rId318">
        <w:r w:rsidDel="00000000" w:rsidR="00000000" w:rsidRPr="00000000">
          <w:rPr>
            <w:rFonts w:ascii="Times New Roman" w:cs="Times New Roman" w:eastAsia="Times New Roman" w:hAnsi="Times New Roman"/>
            <w:b w:val="0"/>
            <w:i w:val="0"/>
            <w:color w:val="000000"/>
            <w:sz w:val="24"/>
            <w:szCs w:val="24"/>
            <w:u w:val="none"/>
            <w:rtl w:val="0"/>
          </w:rPr>
          <w:t xml:space="preserve">FANTOM. Transcribed enhancers leadwaves of coordinated transcription in transitioning mammalian cells. </w:t>
        </w:r>
      </w:hyperlink>
      <w:hyperlink r:id="rId319">
        <w:r w:rsidDel="00000000" w:rsidR="00000000" w:rsidRPr="00000000">
          <w:rPr>
            <w:rFonts w:ascii="Times New Roman" w:cs="Times New Roman" w:eastAsia="Times New Roman" w:hAnsi="Times New Roman"/>
            <w:b w:val="0"/>
            <w:i w:val="1"/>
            <w:color w:val="000000"/>
            <w:sz w:val="24"/>
            <w:szCs w:val="24"/>
            <w:u w:val="none"/>
            <w:rtl w:val="0"/>
          </w:rPr>
          <w:t xml:space="preserve">Science</w:t>
        </w:r>
      </w:hyperlink>
      <w:hyperlink r:id="rId320">
        <w:r w:rsidDel="00000000" w:rsidR="00000000" w:rsidRPr="00000000">
          <w:rPr>
            <w:rFonts w:ascii="Times New Roman" w:cs="Times New Roman" w:eastAsia="Times New Roman" w:hAnsi="Times New Roman"/>
            <w:b w:val="0"/>
            <w:i w:val="0"/>
            <w:color w:val="000000"/>
            <w:sz w:val="24"/>
            <w:szCs w:val="24"/>
            <w:u w:val="none"/>
            <w:rtl w:val="0"/>
          </w:rPr>
          <w:t xml:space="preserve"> (2015) doi:</w:t>
        </w:r>
      </w:hyperlink>
      <w:hyperlink r:id="rId321">
        <w:r w:rsidDel="00000000" w:rsidR="00000000" w:rsidRPr="00000000">
          <w:rPr>
            <w:rFonts w:ascii="Times New Roman" w:cs="Times New Roman" w:eastAsia="Times New Roman" w:hAnsi="Times New Roman"/>
            <w:b w:val="0"/>
            <w:i w:val="0"/>
            <w:color w:val="000000"/>
            <w:sz w:val="24"/>
            <w:szCs w:val="24"/>
            <w:u w:val="none"/>
            <w:rtl w:val="0"/>
          </w:rPr>
          <w:t xml:space="preserve">10.6084/m9.figshare.1288777</w:t>
        </w:r>
      </w:hyperlink>
      <w:hyperlink r:id="rId322">
        <w:r w:rsidDel="00000000" w:rsidR="00000000" w:rsidRPr="00000000">
          <w:rPr>
            <w:rFonts w:ascii="Times New Roman" w:cs="Times New Roman" w:eastAsia="Times New Roman" w:hAnsi="Times New Roman"/>
            <w:b w:val="0"/>
            <w:i w:val="0"/>
            <w:color w:val="000000"/>
            <w:sz w:val="24"/>
            <w:szCs w:val="24"/>
            <w:u w:val="none"/>
            <w:rtl w:val="0"/>
          </w:rPr>
          <w:t xml:space="preserve">.</w:t>
        </w:r>
      </w:hyperlink>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33.</w:t>
        <w:tab/>
      </w:r>
      <w:hyperlink r:id="rId323">
        <w:r w:rsidDel="00000000" w:rsidR="00000000" w:rsidRPr="00000000">
          <w:rPr>
            <w:rFonts w:ascii="Times New Roman" w:cs="Times New Roman" w:eastAsia="Times New Roman" w:hAnsi="Times New Roman"/>
            <w:b w:val="0"/>
            <w:i w:val="0"/>
            <w:color w:val="000000"/>
            <w:sz w:val="24"/>
            <w:szCs w:val="24"/>
            <w:u w:val="none"/>
            <w:rtl w:val="0"/>
          </w:rPr>
          <w:t xml:space="preserve">Andersson, R. </w:t>
        </w:r>
      </w:hyperlink>
      <w:hyperlink r:id="rId324">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25">
        <w:r w:rsidDel="00000000" w:rsidR="00000000" w:rsidRPr="00000000">
          <w:rPr>
            <w:rFonts w:ascii="Times New Roman" w:cs="Times New Roman" w:eastAsia="Times New Roman" w:hAnsi="Times New Roman"/>
            <w:b w:val="0"/>
            <w:i w:val="0"/>
            <w:color w:val="000000"/>
            <w:sz w:val="24"/>
            <w:szCs w:val="24"/>
            <w:u w:val="none"/>
            <w:rtl w:val="0"/>
          </w:rPr>
          <w:t xml:space="preserve"> An atlas of active enhancers across human cell types and tissues. </w:t>
        </w:r>
      </w:hyperlink>
      <w:hyperlink r:id="rId326">
        <w:r w:rsidDel="00000000" w:rsidR="00000000" w:rsidRPr="00000000">
          <w:rPr>
            <w:rFonts w:ascii="Times New Roman" w:cs="Times New Roman" w:eastAsia="Times New Roman" w:hAnsi="Times New Roman"/>
            <w:b w:val="0"/>
            <w:i w:val="1"/>
            <w:color w:val="000000"/>
            <w:sz w:val="24"/>
            <w:szCs w:val="24"/>
            <w:u w:val="none"/>
            <w:rtl w:val="0"/>
          </w:rPr>
          <w:t xml:space="preserve">Nature</w:t>
        </w:r>
      </w:hyperlink>
      <w:hyperlink r:id="rId327">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28">
        <w:r w:rsidDel="00000000" w:rsidR="00000000" w:rsidRPr="00000000">
          <w:rPr>
            <w:rFonts w:ascii="Times New Roman" w:cs="Times New Roman" w:eastAsia="Times New Roman" w:hAnsi="Times New Roman"/>
            <w:b w:val="1"/>
            <w:i w:val="0"/>
            <w:color w:val="000000"/>
            <w:sz w:val="24"/>
            <w:szCs w:val="24"/>
            <w:u w:val="none"/>
            <w:rtl w:val="0"/>
          </w:rPr>
          <w:t xml:space="preserve">507</w:t>
        </w:r>
      </w:hyperlink>
      <w:hyperlink r:id="rId329">
        <w:r w:rsidDel="00000000" w:rsidR="00000000" w:rsidRPr="00000000">
          <w:rPr>
            <w:rFonts w:ascii="Times New Roman" w:cs="Times New Roman" w:eastAsia="Times New Roman" w:hAnsi="Times New Roman"/>
            <w:b w:val="0"/>
            <w:i w:val="0"/>
            <w:color w:val="000000"/>
            <w:sz w:val="24"/>
            <w:szCs w:val="24"/>
            <w:u w:val="none"/>
            <w:rtl w:val="0"/>
          </w:rPr>
          <w:t xml:space="preserve">, 455–461 (2014).</w:t>
        </w:r>
      </w:hyperlink>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34.</w:t>
        <w:tab/>
      </w:r>
      <w:hyperlink r:id="rId330">
        <w:r w:rsidDel="00000000" w:rsidR="00000000" w:rsidRPr="00000000">
          <w:rPr>
            <w:rFonts w:ascii="Times New Roman" w:cs="Times New Roman" w:eastAsia="Times New Roman" w:hAnsi="Times New Roman"/>
            <w:b w:val="0"/>
            <w:i w:val="0"/>
            <w:color w:val="000000"/>
            <w:sz w:val="24"/>
            <w:szCs w:val="24"/>
            <w:u w:val="none"/>
            <w:rtl w:val="0"/>
          </w:rPr>
          <w:t xml:space="preserve">Engreitz, J. M. </w:t>
        </w:r>
      </w:hyperlink>
      <w:hyperlink r:id="rId331">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32">
        <w:r w:rsidDel="00000000" w:rsidR="00000000" w:rsidRPr="00000000">
          <w:rPr>
            <w:rFonts w:ascii="Times New Roman" w:cs="Times New Roman" w:eastAsia="Times New Roman" w:hAnsi="Times New Roman"/>
            <w:b w:val="0"/>
            <w:i w:val="0"/>
            <w:color w:val="000000"/>
            <w:sz w:val="24"/>
            <w:szCs w:val="24"/>
            <w:u w:val="none"/>
            <w:rtl w:val="0"/>
          </w:rPr>
          <w:t xml:space="preserve"> Local regulation of gene expression by lncRNA promoters, transcription and splicing. </w:t>
        </w:r>
      </w:hyperlink>
      <w:hyperlink r:id="rId333">
        <w:r w:rsidDel="00000000" w:rsidR="00000000" w:rsidRPr="00000000">
          <w:rPr>
            <w:rFonts w:ascii="Times New Roman" w:cs="Times New Roman" w:eastAsia="Times New Roman" w:hAnsi="Times New Roman"/>
            <w:b w:val="0"/>
            <w:i w:val="1"/>
            <w:color w:val="000000"/>
            <w:sz w:val="24"/>
            <w:szCs w:val="24"/>
            <w:u w:val="none"/>
            <w:rtl w:val="0"/>
          </w:rPr>
          <w:t xml:space="preserve">Nature</w:t>
        </w:r>
      </w:hyperlink>
      <w:hyperlink r:id="rId334">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35">
        <w:r w:rsidDel="00000000" w:rsidR="00000000" w:rsidRPr="00000000">
          <w:rPr>
            <w:rFonts w:ascii="Times New Roman" w:cs="Times New Roman" w:eastAsia="Times New Roman" w:hAnsi="Times New Roman"/>
            <w:b w:val="1"/>
            <w:i w:val="0"/>
            <w:color w:val="000000"/>
            <w:sz w:val="24"/>
            <w:szCs w:val="24"/>
            <w:u w:val="none"/>
            <w:rtl w:val="0"/>
          </w:rPr>
          <w:t xml:space="preserve">539</w:t>
        </w:r>
      </w:hyperlink>
      <w:hyperlink r:id="rId336">
        <w:r w:rsidDel="00000000" w:rsidR="00000000" w:rsidRPr="00000000">
          <w:rPr>
            <w:rFonts w:ascii="Times New Roman" w:cs="Times New Roman" w:eastAsia="Times New Roman" w:hAnsi="Times New Roman"/>
            <w:b w:val="0"/>
            <w:i w:val="0"/>
            <w:color w:val="000000"/>
            <w:sz w:val="24"/>
            <w:szCs w:val="24"/>
            <w:u w:val="none"/>
            <w:rtl w:val="0"/>
          </w:rPr>
          <w:t xml:space="preserve">, 452–455 (2016).</w:t>
        </w:r>
      </w:hyperlink>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35.</w:t>
        <w:tab/>
      </w:r>
      <w:hyperlink r:id="rId337">
        <w:r w:rsidDel="00000000" w:rsidR="00000000" w:rsidRPr="00000000">
          <w:rPr>
            <w:rFonts w:ascii="Times New Roman" w:cs="Times New Roman" w:eastAsia="Times New Roman" w:hAnsi="Times New Roman"/>
            <w:b w:val="0"/>
            <w:i w:val="0"/>
            <w:color w:val="000000"/>
            <w:sz w:val="24"/>
            <w:szCs w:val="24"/>
            <w:u w:val="none"/>
            <w:rtl w:val="0"/>
          </w:rPr>
          <w:t xml:space="preserve">van Arensbergen, J. </w:t>
        </w:r>
      </w:hyperlink>
      <w:hyperlink r:id="rId338">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39">
        <w:r w:rsidDel="00000000" w:rsidR="00000000" w:rsidRPr="00000000">
          <w:rPr>
            <w:rFonts w:ascii="Times New Roman" w:cs="Times New Roman" w:eastAsia="Times New Roman" w:hAnsi="Times New Roman"/>
            <w:b w:val="0"/>
            <w:i w:val="0"/>
            <w:color w:val="000000"/>
            <w:sz w:val="24"/>
            <w:szCs w:val="24"/>
            <w:u w:val="none"/>
            <w:rtl w:val="0"/>
          </w:rPr>
          <w:t xml:space="preserve"> Genome-wide mapping of autonomous promoter activity in human cells. </w:t>
        </w:r>
      </w:hyperlink>
      <w:hyperlink r:id="rId340">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341">
        <w:r w:rsidDel="00000000" w:rsidR="00000000" w:rsidRPr="00000000">
          <w:rPr>
            <w:rFonts w:ascii="Times New Roman" w:cs="Times New Roman" w:eastAsia="Times New Roman" w:hAnsi="Times New Roman"/>
            <w:b w:val="0"/>
            <w:i w:val="0"/>
            <w:color w:val="000000"/>
            <w:sz w:val="24"/>
            <w:szCs w:val="24"/>
            <w:u w:val="none"/>
            <w:rtl w:val="0"/>
          </w:rPr>
          <w:t xml:space="preserve"> (2016) doi:</w:t>
        </w:r>
      </w:hyperlink>
      <w:hyperlink r:id="rId342">
        <w:r w:rsidDel="00000000" w:rsidR="00000000" w:rsidRPr="00000000">
          <w:rPr>
            <w:rFonts w:ascii="Times New Roman" w:cs="Times New Roman" w:eastAsia="Times New Roman" w:hAnsi="Times New Roman"/>
            <w:b w:val="0"/>
            <w:i w:val="0"/>
            <w:color w:val="000000"/>
            <w:sz w:val="24"/>
            <w:szCs w:val="24"/>
            <w:u w:val="none"/>
            <w:rtl w:val="0"/>
          </w:rPr>
          <w:t xml:space="preserve">10.1038/nbt.3754</w:t>
        </w:r>
      </w:hyperlink>
      <w:hyperlink r:id="rId343">
        <w:r w:rsidDel="00000000" w:rsidR="00000000" w:rsidRPr="00000000">
          <w:rPr>
            <w:rFonts w:ascii="Times New Roman" w:cs="Times New Roman" w:eastAsia="Times New Roman" w:hAnsi="Times New Roman"/>
            <w:b w:val="0"/>
            <w:i w:val="0"/>
            <w:color w:val="000000"/>
            <w:sz w:val="24"/>
            <w:szCs w:val="24"/>
            <w:u w:val="none"/>
            <w:rtl w:val="0"/>
          </w:rPr>
          <w:t xml:space="preserve">.</w:t>
        </w:r>
      </w:hyperlink>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36.</w:t>
        <w:tab/>
      </w:r>
      <w:hyperlink r:id="rId344">
        <w:r w:rsidDel="00000000" w:rsidR="00000000" w:rsidRPr="00000000">
          <w:rPr>
            <w:rFonts w:ascii="Times New Roman" w:cs="Times New Roman" w:eastAsia="Times New Roman" w:hAnsi="Times New Roman"/>
            <w:b w:val="0"/>
            <w:i w:val="0"/>
            <w:color w:val="000000"/>
            <w:sz w:val="24"/>
            <w:szCs w:val="24"/>
            <w:u w:val="none"/>
            <w:rtl w:val="0"/>
          </w:rPr>
          <w:t xml:space="preserve">Weingarten-Gabbay, S. </w:t>
        </w:r>
      </w:hyperlink>
      <w:hyperlink r:id="rId345">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46">
        <w:r w:rsidDel="00000000" w:rsidR="00000000" w:rsidRPr="00000000">
          <w:rPr>
            <w:rFonts w:ascii="Times New Roman" w:cs="Times New Roman" w:eastAsia="Times New Roman" w:hAnsi="Times New Roman"/>
            <w:b w:val="0"/>
            <w:i w:val="0"/>
            <w:color w:val="000000"/>
            <w:sz w:val="24"/>
            <w:szCs w:val="24"/>
            <w:u w:val="none"/>
            <w:rtl w:val="0"/>
          </w:rPr>
          <w:t xml:space="preserve"> Systematic interrogation of human promoters. </w:t>
        </w:r>
      </w:hyperlink>
      <w:hyperlink r:id="rId347">
        <w:r w:rsidDel="00000000" w:rsidR="00000000" w:rsidRPr="00000000">
          <w:rPr>
            <w:rFonts w:ascii="Times New Roman" w:cs="Times New Roman" w:eastAsia="Times New Roman" w:hAnsi="Times New Roman"/>
            <w:b w:val="0"/>
            <w:i w:val="1"/>
            <w:color w:val="000000"/>
            <w:sz w:val="24"/>
            <w:szCs w:val="24"/>
            <w:u w:val="none"/>
            <w:rtl w:val="0"/>
          </w:rPr>
          <w:t xml:space="preserve">Genome Res.</w:t>
        </w:r>
      </w:hyperlink>
      <w:hyperlink r:id="rId34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49">
        <w:r w:rsidDel="00000000" w:rsidR="00000000" w:rsidRPr="00000000">
          <w:rPr>
            <w:rFonts w:ascii="Times New Roman" w:cs="Times New Roman" w:eastAsia="Times New Roman" w:hAnsi="Times New Roman"/>
            <w:b w:val="1"/>
            <w:i w:val="0"/>
            <w:color w:val="000000"/>
            <w:sz w:val="24"/>
            <w:szCs w:val="24"/>
            <w:u w:val="none"/>
            <w:rtl w:val="0"/>
          </w:rPr>
          <w:t xml:space="preserve">29</w:t>
        </w:r>
      </w:hyperlink>
      <w:hyperlink r:id="rId350">
        <w:r w:rsidDel="00000000" w:rsidR="00000000" w:rsidRPr="00000000">
          <w:rPr>
            <w:rFonts w:ascii="Times New Roman" w:cs="Times New Roman" w:eastAsia="Times New Roman" w:hAnsi="Times New Roman"/>
            <w:b w:val="0"/>
            <w:i w:val="0"/>
            <w:color w:val="000000"/>
            <w:sz w:val="24"/>
            <w:szCs w:val="24"/>
            <w:u w:val="none"/>
            <w:rtl w:val="0"/>
          </w:rPr>
          <w:t xml:space="preserve">, 171–183 (2019).</w:t>
        </w:r>
      </w:hyperlink>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37.</w:t>
        <w:tab/>
      </w:r>
      <w:hyperlink r:id="rId351">
        <w:r w:rsidDel="00000000" w:rsidR="00000000" w:rsidRPr="00000000">
          <w:rPr>
            <w:rFonts w:ascii="Times New Roman" w:cs="Times New Roman" w:eastAsia="Times New Roman" w:hAnsi="Times New Roman"/>
            <w:b w:val="0"/>
            <w:i w:val="0"/>
            <w:color w:val="000000"/>
            <w:sz w:val="24"/>
            <w:szCs w:val="24"/>
            <w:u w:val="none"/>
            <w:rtl w:val="0"/>
          </w:rPr>
          <w:t xml:space="preserve">Plesa, C., Sidore, A. M., Lubock, N. B., Zhang, D. &amp; Kosuri, S. Multiplexed gene synthesis in emulsions for exploring protein functional landscapes. </w:t>
        </w:r>
      </w:hyperlink>
      <w:hyperlink r:id="rId352">
        <w:r w:rsidDel="00000000" w:rsidR="00000000" w:rsidRPr="00000000">
          <w:rPr>
            <w:rFonts w:ascii="Times New Roman" w:cs="Times New Roman" w:eastAsia="Times New Roman" w:hAnsi="Times New Roman"/>
            <w:b w:val="0"/>
            <w:i w:val="1"/>
            <w:color w:val="000000"/>
            <w:sz w:val="24"/>
            <w:szCs w:val="24"/>
            <w:u w:val="none"/>
            <w:rtl w:val="0"/>
          </w:rPr>
          <w:t xml:space="preserve">Science</w:t>
        </w:r>
      </w:hyperlink>
      <w:hyperlink r:id="rId35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54">
        <w:r w:rsidDel="00000000" w:rsidR="00000000" w:rsidRPr="00000000">
          <w:rPr>
            <w:rFonts w:ascii="Times New Roman" w:cs="Times New Roman" w:eastAsia="Times New Roman" w:hAnsi="Times New Roman"/>
            <w:b w:val="1"/>
            <w:i w:val="0"/>
            <w:color w:val="000000"/>
            <w:sz w:val="24"/>
            <w:szCs w:val="24"/>
            <w:u w:val="none"/>
            <w:rtl w:val="0"/>
          </w:rPr>
          <w:t xml:space="preserve">359</w:t>
        </w:r>
      </w:hyperlink>
      <w:hyperlink r:id="rId355">
        <w:r w:rsidDel="00000000" w:rsidR="00000000" w:rsidRPr="00000000">
          <w:rPr>
            <w:rFonts w:ascii="Times New Roman" w:cs="Times New Roman" w:eastAsia="Times New Roman" w:hAnsi="Times New Roman"/>
            <w:b w:val="0"/>
            <w:i w:val="0"/>
            <w:color w:val="000000"/>
            <w:sz w:val="24"/>
            <w:szCs w:val="24"/>
            <w:u w:val="none"/>
            <w:rtl w:val="0"/>
          </w:rPr>
          <w:t xml:space="preserve">, 343–347 (2018).</w:t>
        </w:r>
      </w:hyperlink>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38.</w:t>
        <w:tab/>
      </w:r>
      <w:hyperlink r:id="rId356">
        <w:r w:rsidDel="00000000" w:rsidR="00000000" w:rsidRPr="00000000">
          <w:rPr>
            <w:rFonts w:ascii="Times New Roman" w:cs="Times New Roman" w:eastAsia="Times New Roman" w:hAnsi="Times New Roman"/>
            <w:b w:val="0"/>
            <w:i w:val="0"/>
            <w:color w:val="000000"/>
            <w:sz w:val="24"/>
            <w:szCs w:val="24"/>
            <w:u w:val="none"/>
            <w:rtl w:val="0"/>
          </w:rPr>
          <w:t xml:space="preserve">Quinlan, A. R. &amp; Hall, I. M. BEDTools: a flexible suite of utilities for comparing genomic features. </w:t>
        </w:r>
      </w:hyperlink>
      <w:hyperlink r:id="rId357">
        <w:r w:rsidDel="00000000" w:rsidR="00000000" w:rsidRPr="00000000">
          <w:rPr>
            <w:rFonts w:ascii="Times New Roman" w:cs="Times New Roman" w:eastAsia="Times New Roman" w:hAnsi="Times New Roman"/>
            <w:b w:val="0"/>
            <w:i w:val="1"/>
            <w:color w:val="000000"/>
            <w:sz w:val="24"/>
            <w:szCs w:val="24"/>
            <w:u w:val="none"/>
            <w:rtl w:val="0"/>
          </w:rPr>
          <w:t xml:space="preserve">Bioinformatics</w:t>
        </w:r>
      </w:hyperlink>
      <w:hyperlink r:id="rId35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59">
        <w:r w:rsidDel="00000000" w:rsidR="00000000" w:rsidRPr="00000000">
          <w:rPr>
            <w:rFonts w:ascii="Times New Roman" w:cs="Times New Roman" w:eastAsia="Times New Roman" w:hAnsi="Times New Roman"/>
            <w:b w:val="1"/>
            <w:i w:val="0"/>
            <w:color w:val="000000"/>
            <w:sz w:val="24"/>
            <w:szCs w:val="24"/>
            <w:u w:val="none"/>
            <w:rtl w:val="0"/>
          </w:rPr>
          <w:t xml:space="preserve">26</w:t>
        </w:r>
      </w:hyperlink>
      <w:hyperlink r:id="rId360">
        <w:r w:rsidDel="00000000" w:rsidR="00000000" w:rsidRPr="00000000">
          <w:rPr>
            <w:rFonts w:ascii="Times New Roman" w:cs="Times New Roman" w:eastAsia="Times New Roman" w:hAnsi="Times New Roman"/>
            <w:b w:val="0"/>
            <w:i w:val="0"/>
            <w:color w:val="000000"/>
            <w:sz w:val="24"/>
            <w:szCs w:val="24"/>
            <w:u w:val="none"/>
            <w:rtl w:val="0"/>
          </w:rPr>
          <w:t xml:space="preserve">, 841–842 (2010).</w:t>
        </w:r>
      </w:hyperlink>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39.</w:t>
        <w:tab/>
      </w:r>
      <w:hyperlink r:id="rId361">
        <w:r w:rsidDel="00000000" w:rsidR="00000000" w:rsidRPr="00000000">
          <w:rPr>
            <w:rFonts w:ascii="Times New Roman" w:cs="Times New Roman" w:eastAsia="Times New Roman" w:hAnsi="Times New Roman"/>
            <w:b w:val="0"/>
            <w:i w:val="0"/>
            <w:color w:val="000000"/>
            <w:sz w:val="24"/>
            <w:szCs w:val="24"/>
            <w:u w:val="none"/>
            <w:rtl w:val="0"/>
          </w:rPr>
          <w:t xml:space="preserve">Zhang, J., Kobert, K., Flouri, T. &amp; Stamatakis, A. PEAR: a fast and accurate Illumina Paired-End reAd mergeR. </w:t>
        </w:r>
      </w:hyperlink>
      <w:hyperlink r:id="rId362">
        <w:r w:rsidDel="00000000" w:rsidR="00000000" w:rsidRPr="00000000">
          <w:rPr>
            <w:rFonts w:ascii="Times New Roman" w:cs="Times New Roman" w:eastAsia="Times New Roman" w:hAnsi="Times New Roman"/>
            <w:b w:val="0"/>
            <w:i w:val="1"/>
            <w:color w:val="000000"/>
            <w:sz w:val="24"/>
            <w:szCs w:val="24"/>
            <w:u w:val="none"/>
            <w:rtl w:val="0"/>
          </w:rPr>
          <w:t xml:space="preserve">Bioinformatics</w:t>
        </w:r>
      </w:hyperlink>
      <w:hyperlink r:id="rId36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64">
        <w:r w:rsidDel="00000000" w:rsidR="00000000" w:rsidRPr="00000000">
          <w:rPr>
            <w:rFonts w:ascii="Times New Roman" w:cs="Times New Roman" w:eastAsia="Times New Roman" w:hAnsi="Times New Roman"/>
            <w:b w:val="1"/>
            <w:i w:val="0"/>
            <w:color w:val="000000"/>
            <w:sz w:val="24"/>
            <w:szCs w:val="24"/>
            <w:u w:val="none"/>
            <w:rtl w:val="0"/>
          </w:rPr>
          <w:t xml:space="preserve">30</w:t>
        </w:r>
      </w:hyperlink>
      <w:hyperlink r:id="rId365">
        <w:r w:rsidDel="00000000" w:rsidR="00000000" w:rsidRPr="00000000">
          <w:rPr>
            <w:rFonts w:ascii="Times New Roman" w:cs="Times New Roman" w:eastAsia="Times New Roman" w:hAnsi="Times New Roman"/>
            <w:b w:val="0"/>
            <w:i w:val="0"/>
            <w:color w:val="000000"/>
            <w:sz w:val="24"/>
            <w:szCs w:val="24"/>
            <w:u w:val="none"/>
            <w:rtl w:val="0"/>
          </w:rPr>
          <w:t xml:space="preserve">, 614–620 (2014).</w:t>
        </w:r>
      </w:hyperlink>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40.</w:t>
        <w:tab/>
      </w:r>
      <w:hyperlink r:id="rId366">
        <w:r w:rsidDel="00000000" w:rsidR="00000000" w:rsidRPr="00000000">
          <w:rPr>
            <w:rFonts w:ascii="Times New Roman" w:cs="Times New Roman" w:eastAsia="Times New Roman" w:hAnsi="Times New Roman"/>
            <w:b w:val="0"/>
            <w:i w:val="0"/>
            <w:color w:val="000000"/>
            <w:sz w:val="24"/>
            <w:szCs w:val="24"/>
            <w:u w:val="none"/>
            <w:rtl w:val="0"/>
          </w:rPr>
          <w:t xml:space="preserve">Li, H. Aligning sequence reads, clone sequences and assembly contigs with BWA-MEM. </w:t>
        </w:r>
      </w:hyperlink>
      <w:hyperlink r:id="rId367">
        <w:r w:rsidDel="00000000" w:rsidR="00000000" w:rsidRPr="00000000">
          <w:rPr>
            <w:rFonts w:ascii="Times New Roman" w:cs="Times New Roman" w:eastAsia="Times New Roman" w:hAnsi="Times New Roman"/>
            <w:b w:val="0"/>
            <w:i w:val="1"/>
            <w:color w:val="000000"/>
            <w:sz w:val="24"/>
            <w:szCs w:val="24"/>
            <w:u w:val="none"/>
            <w:rtl w:val="0"/>
          </w:rPr>
          <w:t xml:space="preserve">arXiv [q-bio.GN]</w:t>
        </w:r>
      </w:hyperlink>
      <w:hyperlink r:id="rId368">
        <w:r w:rsidDel="00000000" w:rsidR="00000000" w:rsidRPr="00000000">
          <w:rPr>
            <w:rFonts w:ascii="Times New Roman" w:cs="Times New Roman" w:eastAsia="Times New Roman" w:hAnsi="Times New Roman"/>
            <w:b w:val="0"/>
            <w:i w:val="0"/>
            <w:color w:val="000000"/>
            <w:sz w:val="24"/>
            <w:szCs w:val="24"/>
            <w:u w:val="none"/>
            <w:rtl w:val="0"/>
          </w:rPr>
          <w:t xml:space="preserve"> (2013).</w:t>
        </w:r>
      </w:hyperlink>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41.</w:t>
        <w:tab/>
      </w:r>
      <w:hyperlink r:id="rId369">
        <w:r w:rsidDel="00000000" w:rsidR="00000000" w:rsidRPr="00000000">
          <w:rPr>
            <w:rFonts w:ascii="Times New Roman" w:cs="Times New Roman" w:eastAsia="Times New Roman" w:hAnsi="Times New Roman"/>
            <w:b w:val="0"/>
            <w:i w:val="0"/>
            <w:color w:val="000000"/>
            <w:sz w:val="24"/>
            <w:szCs w:val="24"/>
            <w:u w:val="none"/>
            <w:rtl w:val="0"/>
          </w:rPr>
          <w:t xml:space="preserve">Karolchik, D. </w:t>
        </w:r>
      </w:hyperlink>
      <w:hyperlink r:id="rId370">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71">
        <w:r w:rsidDel="00000000" w:rsidR="00000000" w:rsidRPr="00000000">
          <w:rPr>
            <w:rFonts w:ascii="Times New Roman" w:cs="Times New Roman" w:eastAsia="Times New Roman" w:hAnsi="Times New Roman"/>
            <w:b w:val="0"/>
            <w:i w:val="0"/>
            <w:color w:val="000000"/>
            <w:sz w:val="24"/>
            <w:szCs w:val="24"/>
            <w:u w:val="none"/>
            <w:rtl w:val="0"/>
          </w:rPr>
          <w:t xml:space="preserve"> The UCSC Genome Browser database: 2014 update. </w:t>
        </w:r>
      </w:hyperlink>
      <w:hyperlink r:id="rId372">
        <w:r w:rsidDel="00000000" w:rsidR="00000000" w:rsidRPr="00000000">
          <w:rPr>
            <w:rFonts w:ascii="Times New Roman" w:cs="Times New Roman" w:eastAsia="Times New Roman" w:hAnsi="Times New Roman"/>
            <w:b w:val="0"/>
            <w:i w:val="1"/>
            <w:color w:val="000000"/>
            <w:sz w:val="24"/>
            <w:szCs w:val="24"/>
            <w:u w:val="none"/>
            <w:rtl w:val="0"/>
          </w:rPr>
          <w:t xml:space="preserve">Nucleic Acids Res.</w:t>
        </w:r>
      </w:hyperlink>
      <w:hyperlink r:id="rId37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74">
        <w:r w:rsidDel="00000000" w:rsidR="00000000" w:rsidRPr="00000000">
          <w:rPr>
            <w:rFonts w:ascii="Times New Roman" w:cs="Times New Roman" w:eastAsia="Times New Roman" w:hAnsi="Times New Roman"/>
            <w:b w:val="1"/>
            <w:i w:val="0"/>
            <w:color w:val="000000"/>
            <w:sz w:val="24"/>
            <w:szCs w:val="24"/>
            <w:u w:val="none"/>
            <w:rtl w:val="0"/>
          </w:rPr>
          <w:t xml:space="preserve">42</w:t>
        </w:r>
      </w:hyperlink>
      <w:hyperlink r:id="rId375">
        <w:r w:rsidDel="00000000" w:rsidR="00000000" w:rsidRPr="00000000">
          <w:rPr>
            <w:rFonts w:ascii="Times New Roman" w:cs="Times New Roman" w:eastAsia="Times New Roman" w:hAnsi="Times New Roman"/>
            <w:b w:val="0"/>
            <w:i w:val="0"/>
            <w:color w:val="000000"/>
            <w:sz w:val="24"/>
            <w:szCs w:val="24"/>
            <w:u w:val="none"/>
            <w:rtl w:val="0"/>
          </w:rPr>
          <w:t xml:space="preserve">, D764–70 (2014).</w:t>
        </w:r>
      </w:hyperlink>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42.</w:t>
        <w:tab/>
      </w:r>
      <w:hyperlink r:id="rId376">
        <w:r w:rsidDel="00000000" w:rsidR="00000000" w:rsidRPr="00000000">
          <w:rPr>
            <w:rFonts w:ascii="Times New Roman" w:cs="Times New Roman" w:eastAsia="Times New Roman" w:hAnsi="Times New Roman"/>
            <w:b w:val="0"/>
            <w:i w:val="0"/>
            <w:color w:val="000000"/>
            <w:sz w:val="24"/>
            <w:szCs w:val="24"/>
            <w:u w:val="none"/>
            <w:rtl w:val="0"/>
          </w:rPr>
          <w:t xml:space="preserve">Zhou, J. &amp; Troyanskaya, O. G. Predicting effects of noncoding variants with deep learning-based sequence model. </w:t>
        </w:r>
      </w:hyperlink>
      <w:hyperlink r:id="rId377">
        <w:r w:rsidDel="00000000" w:rsidR="00000000" w:rsidRPr="00000000">
          <w:rPr>
            <w:rFonts w:ascii="Times New Roman" w:cs="Times New Roman" w:eastAsia="Times New Roman" w:hAnsi="Times New Roman"/>
            <w:b w:val="0"/>
            <w:i w:val="1"/>
            <w:color w:val="000000"/>
            <w:sz w:val="24"/>
            <w:szCs w:val="24"/>
            <w:u w:val="none"/>
            <w:rtl w:val="0"/>
          </w:rPr>
          <w:t xml:space="preserve">Nat. Methods</w:t>
        </w:r>
      </w:hyperlink>
      <w:hyperlink r:id="rId378">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79">
        <w:r w:rsidDel="00000000" w:rsidR="00000000" w:rsidRPr="00000000">
          <w:rPr>
            <w:rFonts w:ascii="Times New Roman" w:cs="Times New Roman" w:eastAsia="Times New Roman" w:hAnsi="Times New Roman"/>
            <w:b w:val="1"/>
            <w:i w:val="0"/>
            <w:color w:val="000000"/>
            <w:sz w:val="24"/>
            <w:szCs w:val="24"/>
            <w:u w:val="none"/>
            <w:rtl w:val="0"/>
          </w:rPr>
          <w:t xml:space="preserve">12</w:t>
        </w:r>
      </w:hyperlink>
      <w:hyperlink r:id="rId380">
        <w:r w:rsidDel="00000000" w:rsidR="00000000" w:rsidRPr="00000000">
          <w:rPr>
            <w:rFonts w:ascii="Times New Roman" w:cs="Times New Roman" w:eastAsia="Times New Roman" w:hAnsi="Times New Roman"/>
            <w:b w:val="0"/>
            <w:i w:val="0"/>
            <w:color w:val="000000"/>
            <w:sz w:val="24"/>
            <w:szCs w:val="24"/>
            <w:u w:val="none"/>
            <w:rtl w:val="0"/>
          </w:rPr>
          <w:t xml:space="preserve">, 931–934 (2015).</w:t>
        </w:r>
      </w:hyperlink>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43.</w:t>
        <w:tab/>
      </w:r>
      <w:hyperlink r:id="rId381">
        <w:r w:rsidDel="00000000" w:rsidR="00000000" w:rsidRPr="00000000">
          <w:rPr>
            <w:rFonts w:ascii="Times New Roman" w:cs="Times New Roman" w:eastAsia="Times New Roman" w:hAnsi="Times New Roman"/>
            <w:b w:val="0"/>
            <w:i w:val="0"/>
            <w:color w:val="000000"/>
            <w:sz w:val="24"/>
            <w:szCs w:val="24"/>
            <w:u w:val="none"/>
            <w:rtl w:val="0"/>
          </w:rPr>
          <w:t xml:space="preserve">Alipanahi, B., Delong, A., Weirauch, M. T. &amp; Frey, B. J. Predicting the sequence specificities of DNA- and RNA-binding proteins by deep learning. </w:t>
        </w:r>
      </w:hyperlink>
      <w:hyperlink r:id="rId382">
        <w:r w:rsidDel="00000000" w:rsidR="00000000" w:rsidRPr="00000000">
          <w:rPr>
            <w:rFonts w:ascii="Times New Roman" w:cs="Times New Roman" w:eastAsia="Times New Roman" w:hAnsi="Times New Roman"/>
            <w:b w:val="0"/>
            <w:i w:val="1"/>
            <w:color w:val="000000"/>
            <w:sz w:val="24"/>
            <w:szCs w:val="24"/>
            <w:u w:val="none"/>
            <w:rtl w:val="0"/>
          </w:rPr>
          <w:t xml:space="preserve">Nat. Biotechnol.</w:t>
        </w:r>
      </w:hyperlink>
      <w:hyperlink r:id="rId383">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84">
        <w:r w:rsidDel="00000000" w:rsidR="00000000" w:rsidRPr="00000000">
          <w:rPr>
            <w:rFonts w:ascii="Times New Roman" w:cs="Times New Roman" w:eastAsia="Times New Roman" w:hAnsi="Times New Roman"/>
            <w:b w:val="1"/>
            <w:i w:val="0"/>
            <w:color w:val="000000"/>
            <w:sz w:val="24"/>
            <w:szCs w:val="24"/>
            <w:u w:val="none"/>
            <w:rtl w:val="0"/>
          </w:rPr>
          <w:t xml:space="preserve">33</w:t>
        </w:r>
      </w:hyperlink>
      <w:hyperlink r:id="rId385">
        <w:r w:rsidDel="00000000" w:rsidR="00000000" w:rsidRPr="00000000">
          <w:rPr>
            <w:rFonts w:ascii="Times New Roman" w:cs="Times New Roman" w:eastAsia="Times New Roman" w:hAnsi="Times New Roman"/>
            <w:b w:val="0"/>
            <w:i w:val="0"/>
            <w:color w:val="000000"/>
            <w:sz w:val="24"/>
            <w:szCs w:val="24"/>
            <w:u w:val="none"/>
            <w:rtl w:val="0"/>
          </w:rPr>
          <w:t xml:space="preserve">, 831–838 (2015).</w:t>
        </w:r>
      </w:hyperlink>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480" w:right="0" w:hanging="48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44.</w:t>
        <w:tab/>
      </w:r>
      <w:hyperlink r:id="rId386">
        <w:r w:rsidDel="00000000" w:rsidR="00000000" w:rsidRPr="00000000">
          <w:rPr>
            <w:rFonts w:ascii="Times New Roman" w:cs="Times New Roman" w:eastAsia="Times New Roman" w:hAnsi="Times New Roman"/>
            <w:b w:val="0"/>
            <w:i w:val="0"/>
            <w:color w:val="000000"/>
            <w:sz w:val="24"/>
            <w:szCs w:val="24"/>
            <w:u w:val="none"/>
            <w:rtl w:val="0"/>
          </w:rPr>
          <w:t xml:space="preserve">Roadmap Epigenomics, Consortium </w:t>
        </w:r>
      </w:hyperlink>
      <w:hyperlink r:id="rId387">
        <w:r w:rsidDel="00000000" w:rsidR="00000000" w:rsidRPr="00000000">
          <w:rPr>
            <w:rFonts w:ascii="Times New Roman" w:cs="Times New Roman" w:eastAsia="Times New Roman" w:hAnsi="Times New Roman"/>
            <w:b w:val="0"/>
            <w:i w:val="1"/>
            <w:color w:val="000000"/>
            <w:sz w:val="24"/>
            <w:szCs w:val="24"/>
            <w:u w:val="none"/>
            <w:rtl w:val="0"/>
          </w:rPr>
          <w:t xml:space="preserve">et al.</w:t>
        </w:r>
      </w:hyperlink>
      <w:hyperlink r:id="rId388">
        <w:r w:rsidDel="00000000" w:rsidR="00000000" w:rsidRPr="00000000">
          <w:rPr>
            <w:rFonts w:ascii="Times New Roman" w:cs="Times New Roman" w:eastAsia="Times New Roman" w:hAnsi="Times New Roman"/>
            <w:b w:val="0"/>
            <w:i w:val="0"/>
            <w:color w:val="000000"/>
            <w:sz w:val="24"/>
            <w:szCs w:val="24"/>
            <w:u w:val="none"/>
            <w:rtl w:val="0"/>
          </w:rPr>
          <w:t xml:space="preserve"> Integrative analysis of 111 reference human epigenomes. </w:t>
        </w:r>
      </w:hyperlink>
      <w:hyperlink r:id="rId389">
        <w:r w:rsidDel="00000000" w:rsidR="00000000" w:rsidRPr="00000000">
          <w:rPr>
            <w:rFonts w:ascii="Times New Roman" w:cs="Times New Roman" w:eastAsia="Times New Roman" w:hAnsi="Times New Roman"/>
            <w:b w:val="0"/>
            <w:i w:val="1"/>
            <w:color w:val="000000"/>
            <w:sz w:val="24"/>
            <w:szCs w:val="24"/>
            <w:u w:val="none"/>
            <w:rtl w:val="0"/>
          </w:rPr>
          <w:t xml:space="preserve">Nature</w:t>
        </w:r>
      </w:hyperlink>
      <w:hyperlink r:id="rId390">
        <w:r w:rsidDel="00000000" w:rsidR="00000000" w:rsidRPr="00000000">
          <w:rPr>
            <w:rFonts w:ascii="Times New Roman" w:cs="Times New Roman" w:eastAsia="Times New Roman" w:hAnsi="Times New Roman"/>
            <w:b w:val="0"/>
            <w:i w:val="0"/>
            <w:color w:val="000000"/>
            <w:sz w:val="24"/>
            <w:szCs w:val="24"/>
            <w:u w:val="none"/>
            <w:rtl w:val="0"/>
          </w:rPr>
          <w:t xml:space="preserve"> </w:t>
        </w:r>
      </w:hyperlink>
      <w:hyperlink r:id="rId391">
        <w:r w:rsidDel="00000000" w:rsidR="00000000" w:rsidRPr="00000000">
          <w:rPr>
            <w:rFonts w:ascii="Times New Roman" w:cs="Times New Roman" w:eastAsia="Times New Roman" w:hAnsi="Times New Roman"/>
            <w:b w:val="1"/>
            <w:i w:val="0"/>
            <w:color w:val="000000"/>
            <w:sz w:val="24"/>
            <w:szCs w:val="24"/>
            <w:u w:val="none"/>
            <w:rtl w:val="0"/>
          </w:rPr>
          <w:t xml:space="preserve">518</w:t>
        </w:r>
      </w:hyperlink>
      <w:hyperlink r:id="rId392">
        <w:r w:rsidDel="00000000" w:rsidR="00000000" w:rsidRPr="00000000">
          <w:rPr>
            <w:rFonts w:ascii="Times New Roman" w:cs="Times New Roman" w:eastAsia="Times New Roman" w:hAnsi="Times New Roman"/>
            <w:b w:val="0"/>
            <w:i w:val="0"/>
            <w:color w:val="000000"/>
            <w:sz w:val="24"/>
            <w:szCs w:val="24"/>
            <w:u w:val="none"/>
            <w:rtl w:val="0"/>
          </w:rPr>
          <w:t xml:space="preserve">, 317–330 (2015).</w:t>
        </w:r>
      </w:hyperlink>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sectPr>
      <w:footerReference r:id="rId393" w:type="default"/>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kram Agarwal" w:id="17" w:date="2019-02-28T20:24:53Z">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as ppl see fit</w:t>
      </w:r>
    </w:p>
  </w:comment>
  <w:comment w:author="Vikram Agarwal" w:id="15" w:date="2019-11-08T21:11:12Z">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CITATION TO GRACIE'S PAPER.</w:t>
      </w:r>
    </w:p>
  </w:comment>
  <w:comment w:author="Jason Klein" w:id="16" w:date="2019-12-27T21:37:17Z">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forward me link i can upload in paperpile</w:t>
      </w:r>
    </w:p>
  </w:comment>
  <w:comment w:author="Jay Shendure" w:id="0" w:date="2018-12-21T22:39:50Z">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usual, please use suggestion mode only anywhere above JAY MARKER</w:t>
      </w:r>
    </w:p>
  </w:comment>
  <w:comment w:author="Jason Klein" w:id="2" w:date="2019-12-26T18:24:44Z">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already addresses the reviewers' comments</w:t>
      </w:r>
    </w:p>
  </w:comment>
  <w:comment w:author="Nadav Ahituv" w:id="7" w:date="2020-01-06T06:49:49Z">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Assuming primer sequences will be somewhere in supplementary, but if easy and there is place and space, might be worth also having some supplemental figure explaining this.</w:t>
      </w:r>
    </w:p>
  </w:comment>
  <w:comment w:author="Nadav Ahituv" w:id="10" w:date="2020-01-06T06:48:18Z">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 it was the same people (Taka and Beth) so would remove this, unless new cloning but if I recall correctly there was no need to reclone?</w:t>
      </w:r>
    </w:p>
  </w:comment>
  <w:comment w:author="Martin Kircher" w:id="11" w:date="2020-01-02T15:12:30Z">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results are not really easy to interpret. I might be misreading figures, so please excuse if I am misinterpreting. 3/5 non-differential showing signal in the luciferase assay is weird. Also what is with 1 &amp; 5 from the differential set. These would be considered "inactive" in luciferase. Essentially all three that you picked with larger effect for long did not produce strong luciferase signal. </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note that the non-differential ones were picked from a higher "average expression range". Was that intentional?</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Btw, how are 1-5 ordered (i.e. put in order/how were they selected)? It does not seem genomic coordinate or expected effect size (or is it abs(long-medium)?).</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there any check done that the central region is the one highlighted by the marks used for selecting regions in this experiment (i.e. "stretch enhancer" vs short "DHS peak" model)?</w:t>
      </w:r>
    </w:p>
  </w:comment>
  <w:comment w:author="Nadav Ahituv" w:id="12" w:date="2020-01-06T07:09:48Z">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with Taka to improve this text.</w:t>
      </w:r>
    </w:p>
  </w:comment>
  <w:comment w:author="Nadav Ahituv" w:id="8" w:date="2020-01-06T06:58:48Z">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Assuming the batch effect are the main difference between the original and this. If so would highlight that this is the main cause for the differences between our old experiments and this.</w:t>
      </w:r>
    </w:p>
  </w:comment>
  <w:comment w:author="Nadav Ahituv" w:id="9" w:date="2020-01-06T06:51:30Z">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mention briefly how you saw this or reference to methods or other.</w:t>
      </w:r>
    </w:p>
  </w:comment>
  <w:comment w:author="Martin Kircher" w:id="1" w:date="2020-01-02T13:30:16Z">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total length included a barcode, which you are not using. Instead you are amplyfing from one common outer sequence and the common sequence between insert and designed barcode. I would probably delete the 230bp total length, especially as you are omitting all these details.</w:t>
      </w:r>
    </w:p>
  </w:comment>
  <w:comment w:author="Vikram Agarwal" w:id="3" w:date="2019-12-27T23:54:07Z">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hmm...well the reason i made this supp fig 17 is that we intended to toss this in the discussion as an afterthought...if we keep here would require rearranging all fig #s again to preserve order of presentation...can see what Jay/Nadav say</w:t>
      </w:r>
    </w:p>
  </w:comment>
  <w:comment w:author="Vikram Agarwal" w:id="4" w:date="2019-12-27T23:57:16Z">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think we should tie in your last sentence in a very important way into the discussion...people really need to be aware that the magnitude of batch effects can surpass even differences between assays (!)</w:t>
      </w:r>
    </w:p>
  </w:comment>
  <w:comment w:author="Vikram Agarwal" w:id="5" w:date="2019-12-30T20:11:30Z">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+jasoncklein22@gmail.com This experiment ended up being one of the best controlled in looking at the effects of RNA turnover...in the fig i highlighted many Rna-binding proteins with an asterisk (there were lots!) so it would be valuable to discuss those here.</w:t>
      </w:r>
    </w:p>
  </w:comment>
  <w:comment w:author="Nadav Ahituv" w:id="6" w:date="2020-01-06T06:56:44Z">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Leaning to moving this to discussion. If you keep it here, may also bring requests for many additional analyses like how do these new libraries compare to everything else, what are the factors that predict differences between the two etc...</w:t>
      </w:r>
    </w:p>
  </w:comment>
  <w:comment w:author="Vikram Agarwal" w:id="18" w:date="2019-12-28T19:59:59Z">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others should add theirs (Jay/Nadav?)</w:t>
      </w:r>
    </w:p>
  </w:comment>
  <w:comment w:author="Jason Klein" w:id="13" w:date="2019-12-27T21:36:03Z">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+thefinitemachine@gmail.com please confirm accuracy</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Vikram Agarwal_</w:t>
      </w:r>
    </w:p>
  </w:comment>
  <w:comment w:author="Vikram Agarwal" w:id="14" w:date="2019-12-27T23:44:28Z">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 also adding the things that were correlated to top variables, such as p300 to histone-modifying enzymes, KAT8/KLF, FOXA1/2 etc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rUVmOk/JCZc" TargetMode="External"/><Relationship Id="rId194" Type="http://schemas.openxmlformats.org/officeDocument/2006/relationships/hyperlink" Target="http://paperpile.com/b/rUVmOk/JCZc" TargetMode="External"/><Relationship Id="rId193" Type="http://schemas.openxmlformats.org/officeDocument/2006/relationships/hyperlink" Target="http://paperpile.com/b/rUVmOk/JCZc" TargetMode="External"/><Relationship Id="rId192" Type="http://schemas.openxmlformats.org/officeDocument/2006/relationships/hyperlink" Target="http://paperpile.com/b/rUVmOk/JCZc" TargetMode="External"/><Relationship Id="rId191" Type="http://schemas.openxmlformats.org/officeDocument/2006/relationships/hyperlink" Target="http://paperpile.com/b/rUVmOk/JCZc" TargetMode="External"/><Relationship Id="rId187" Type="http://schemas.openxmlformats.org/officeDocument/2006/relationships/hyperlink" Target="http://paperpile.com/b/rUVmOk/rBii" TargetMode="External"/><Relationship Id="rId186" Type="http://schemas.openxmlformats.org/officeDocument/2006/relationships/hyperlink" Target="http://paperpile.com/b/rUVmOk/rBii" TargetMode="External"/><Relationship Id="rId185" Type="http://schemas.openxmlformats.org/officeDocument/2006/relationships/hyperlink" Target="http://paperpile.com/b/rUVmOk/rBii" TargetMode="External"/><Relationship Id="rId184" Type="http://schemas.openxmlformats.org/officeDocument/2006/relationships/hyperlink" Target="http://paperpile.com/b/rUVmOk/rBii" TargetMode="External"/><Relationship Id="rId189" Type="http://schemas.openxmlformats.org/officeDocument/2006/relationships/hyperlink" Target="http://paperpile.com/b/rUVmOk/JCZc" TargetMode="External"/><Relationship Id="rId188" Type="http://schemas.openxmlformats.org/officeDocument/2006/relationships/hyperlink" Target="http://paperpile.com/b/rUVmOk/JCZc" TargetMode="External"/><Relationship Id="rId183" Type="http://schemas.openxmlformats.org/officeDocument/2006/relationships/hyperlink" Target="http://paperpile.com/b/rUVmOk/rBii" TargetMode="External"/><Relationship Id="rId182" Type="http://schemas.openxmlformats.org/officeDocument/2006/relationships/hyperlink" Target="http://paperpile.com/b/rUVmOk/rBii" TargetMode="External"/><Relationship Id="rId181" Type="http://schemas.openxmlformats.org/officeDocument/2006/relationships/hyperlink" Target="http://paperpile.com/b/rUVmOk/rBii" TargetMode="External"/><Relationship Id="rId180" Type="http://schemas.openxmlformats.org/officeDocument/2006/relationships/hyperlink" Target="http://paperpile.com/b/rUVmOk/sJ5o" TargetMode="External"/><Relationship Id="rId176" Type="http://schemas.openxmlformats.org/officeDocument/2006/relationships/hyperlink" Target="http://paperpile.com/b/rUVmOk/sJ5o" TargetMode="External"/><Relationship Id="rId297" Type="http://schemas.openxmlformats.org/officeDocument/2006/relationships/hyperlink" Target="http://dx.doi.org/10.1101/505362" TargetMode="External"/><Relationship Id="rId175" Type="http://schemas.openxmlformats.org/officeDocument/2006/relationships/hyperlink" Target="http://paperpile.com/b/rUVmOk/sJ5o" TargetMode="External"/><Relationship Id="rId296" Type="http://schemas.openxmlformats.org/officeDocument/2006/relationships/hyperlink" Target="http://paperpile.com/b/rUVmOk/yJAh" TargetMode="External"/><Relationship Id="rId174" Type="http://schemas.openxmlformats.org/officeDocument/2006/relationships/hyperlink" Target="http://paperpile.com/b/rUVmOk/sJ5o" TargetMode="External"/><Relationship Id="rId295" Type="http://schemas.openxmlformats.org/officeDocument/2006/relationships/hyperlink" Target="http://paperpile.com/b/rUVmOk/yJAh" TargetMode="External"/><Relationship Id="rId173" Type="http://schemas.openxmlformats.org/officeDocument/2006/relationships/hyperlink" Target="http://paperpile.com/b/rUVmOk/KViw" TargetMode="External"/><Relationship Id="rId294" Type="http://schemas.openxmlformats.org/officeDocument/2006/relationships/hyperlink" Target="http://paperpile.com/b/rUVmOk/yJAh" TargetMode="External"/><Relationship Id="rId179" Type="http://schemas.openxmlformats.org/officeDocument/2006/relationships/hyperlink" Target="http://paperpile.com/b/rUVmOk/sJ5o" TargetMode="External"/><Relationship Id="rId178" Type="http://schemas.openxmlformats.org/officeDocument/2006/relationships/hyperlink" Target="http://paperpile.com/b/rUVmOk/sJ5o" TargetMode="External"/><Relationship Id="rId299" Type="http://schemas.openxmlformats.org/officeDocument/2006/relationships/hyperlink" Target="http://paperpile.com/b/rUVmOk/SErm" TargetMode="External"/><Relationship Id="rId177" Type="http://schemas.openxmlformats.org/officeDocument/2006/relationships/hyperlink" Target="http://paperpile.com/b/rUVmOk/sJ5o" TargetMode="External"/><Relationship Id="rId298" Type="http://schemas.openxmlformats.org/officeDocument/2006/relationships/hyperlink" Target="http://paperpile.com/b/rUVmOk/yJAh" TargetMode="External"/><Relationship Id="rId198" Type="http://schemas.openxmlformats.org/officeDocument/2006/relationships/hyperlink" Target="http://paperpile.com/b/rUVmOk/gwlP" TargetMode="External"/><Relationship Id="rId197" Type="http://schemas.openxmlformats.org/officeDocument/2006/relationships/hyperlink" Target="http://paperpile.com/b/rUVmOk/gwlP" TargetMode="External"/><Relationship Id="rId196" Type="http://schemas.openxmlformats.org/officeDocument/2006/relationships/hyperlink" Target="http://paperpile.com/b/rUVmOk/gwlP" TargetMode="External"/><Relationship Id="rId195" Type="http://schemas.openxmlformats.org/officeDocument/2006/relationships/hyperlink" Target="http://paperpile.com/b/rUVmOk/gwlP" TargetMode="External"/><Relationship Id="rId199" Type="http://schemas.openxmlformats.org/officeDocument/2006/relationships/hyperlink" Target="http://paperpile.com/b/rUVmOk/gwlP" TargetMode="External"/><Relationship Id="rId150" Type="http://schemas.openxmlformats.org/officeDocument/2006/relationships/hyperlink" Target="http://paperpile.com/b/rUVmOk/qXD2" TargetMode="External"/><Relationship Id="rId271" Type="http://schemas.openxmlformats.org/officeDocument/2006/relationships/hyperlink" Target="http://paperpile.com/b/rUVmOk/CXG6" TargetMode="External"/><Relationship Id="rId392" Type="http://schemas.openxmlformats.org/officeDocument/2006/relationships/hyperlink" Target="http://paperpile.com/b/rUVmOk/RMf8" TargetMode="External"/><Relationship Id="rId270" Type="http://schemas.openxmlformats.org/officeDocument/2006/relationships/hyperlink" Target="http://paperpile.com/b/rUVmOk/CXG6" TargetMode="External"/><Relationship Id="rId391" Type="http://schemas.openxmlformats.org/officeDocument/2006/relationships/hyperlink" Target="http://paperpile.com/b/rUVmOk/RMf8" TargetMode="External"/><Relationship Id="rId390" Type="http://schemas.openxmlformats.org/officeDocument/2006/relationships/hyperlink" Target="http://paperpile.com/b/rUVmOk/RMf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rUVmOk/qXD2" TargetMode="External"/><Relationship Id="rId4" Type="http://schemas.openxmlformats.org/officeDocument/2006/relationships/fontTable" Target="fontTable.xml"/><Relationship Id="rId148" Type="http://schemas.openxmlformats.org/officeDocument/2006/relationships/hyperlink" Target="http://paperpile.com/b/rUVmOk/qXD2" TargetMode="External"/><Relationship Id="rId269" Type="http://schemas.openxmlformats.org/officeDocument/2006/relationships/hyperlink" Target="http://paperpile.com/b/rUVmOk/CXG6" TargetMode="External"/><Relationship Id="rId9" Type="http://schemas.openxmlformats.org/officeDocument/2006/relationships/hyperlink" Target="https://paperpile.com/c/rUVmOk/K2kk+AK1c+TvU3+aku5" TargetMode="External"/><Relationship Id="rId143" Type="http://schemas.openxmlformats.org/officeDocument/2006/relationships/hyperlink" Target="http://paperpile.com/b/rUVmOk/aku5" TargetMode="External"/><Relationship Id="rId264" Type="http://schemas.openxmlformats.org/officeDocument/2006/relationships/hyperlink" Target="http://paperpile.com/b/rUVmOk/xGXo" TargetMode="External"/><Relationship Id="rId385" Type="http://schemas.openxmlformats.org/officeDocument/2006/relationships/hyperlink" Target="http://paperpile.com/b/rUVmOk/zDWn" TargetMode="External"/><Relationship Id="rId142" Type="http://schemas.openxmlformats.org/officeDocument/2006/relationships/hyperlink" Target="http://paperpile.com/b/rUVmOk/aku5" TargetMode="External"/><Relationship Id="rId263" Type="http://schemas.openxmlformats.org/officeDocument/2006/relationships/hyperlink" Target="http://paperpile.com/b/rUVmOk/xGXo" TargetMode="External"/><Relationship Id="rId384" Type="http://schemas.openxmlformats.org/officeDocument/2006/relationships/hyperlink" Target="http://paperpile.com/b/rUVmOk/zDWn" TargetMode="External"/><Relationship Id="rId141" Type="http://schemas.openxmlformats.org/officeDocument/2006/relationships/hyperlink" Target="http://paperpile.com/b/rUVmOk/aku5" TargetMode="External"/><Relationship Id="rId262" Type="http://schemas.openxmlformats.org/officeDocument/2006/relationships/hyperlink" Target="http://paperpile.com/b/rUVmOk/xGXo" TargetMode="External"/><Relationship Id="rId383" Type="http://schemas.openxmlformats.org/officeDocument/2006/relationships/hyperlink" Target="http://paperpile.com/b/rUVmOk/zDWn" TargetMode="External"/><Relationship Id="rId140" Type="http://schemas.openxmlformats.org/officeDocument/2006/relationships/hyperlink" Target="http://paperpile.com/b/rUVmOk/aku5" TargetMode="External"/><Relationship Id="rId261" Type="http://schemas.openxmlformats.org/officeDocument/2006/relationships/hyperlink" Target="http://paperpile.com/b/rUVmOk/xGXo" TargetMode="External"/><Relationship Id="rId382" Type="http://schemas.openxmlformats.org/officeDocument/2006/relationships/hyperlink" Target="http://paperpile.com/b/rUVmOk/zDWn" TargetMode="External"/><Relationship Id="rId5" Type="http://schemas.openxmlformats.org/officeDocument/2006/relationships/numbering" Target="numbering.xml"/><Relationship Id="rId147" Type="http://schemas.openxmlformats.org/officeDocument/2006/relationships/hyperlink" Target="http://paperpile.com/b/rUVmOk/qXD2" TargetMode="External"/><Relationship Id="rId268" Type="http://schemas.openxmlformats.org/officeDocument/2006/relationships/hyperlink" Target="http://paperpile.com/b/rUVmOk/CXG6" TargetMode="External"/><Relationship Id="rId389" Type="http://schemas.openxmlformats.org/officeDocument/2006/relationships/hyperlink" Target="http://paperpile.com/b/rUVmOk/RMf8" TargetMode="External"/><Relationship Id="rId6" Type="http://schemas.openxmlformats.org/officeDocument/2006/relationships/styles" Target="styles.xml"/><Relationship Id="rId146" Type="http://schemas.openxmlformats.org/officeDocument/2006/relationships/hyperlink" Target="http://paperpile.com/b/rUVmOk/qXD2" TargetMode="External"/><Relationship Id="rId267" Type="http://schemas.openxmlformats.org/officeDocument/2006/relationships/hyperlink" Target="http://paperpile.com/b/rUVmOk/xGXo" TargetMode="External"/><Relationship Id="rId388" Type="http://schemas.openxmlformats.org/officeDocument/2006/relationships/hyperlink" Target="http://paperpile.com/b/rUVmOk/RMf8" TargetMode="External"/><Relationship Id="rId7" Type="http://schemas.openxmlformats.org/officeDocument/2006/relationships/hyperlink" Target="mailto:nadav.ahituv@ucsf.edu" TargetMode="External"/><Relationship Id="rId145" Type="http://schemas.openxmlformats.org/officeDocument/2006/relationships/hyperlink" Target="http://paperpile.com/b/rUVmOk/qXD2" TargetMode="External"/><Relationship Id="rId266" Type="http://schemas.openxmlformats.org/officeDocument/2006/relationships/hyperlink" Target="http://paperpile.com/b/rUVmOk/xGXo" TargetMode="External"/><Relationship Id="rId387" Type="http://schemas.openxmlformats.org/officeDocument/2006/relationships/hyperlink" Target="http://paperpile.com/b/rUVmOk/RMf8" TargetMode="External"/><Relationship Id="rId8" Type="http://schemas.openxmlformats.org/officeDocument/2006/relationships/hyperlink" Target="mailto:shendure@uw.edu" TargetMode="External"/><Relationship Id="rId144" Type="http://schemas.openxmlformats.org/officeDocument/2006/relationships/hyperlink" Target="http://paperpile.com/b/rUVmOk/aku5" TargetMode="External"/><Relationship Id="rId265" Type="http://schemas.openxmlformats.org/officeDocument/2006/relationships/hyperlink" Target="http://paperpile.com/b/rUVmOk/xGXo" TargetMode="External"/><Relationship Id="rId386" Type="http://schemas.openxmlformats.org/officeDocument/2006/relationships/hyperlink" Target="http://paperpile.com/b/rUVmOk/RMf8" TargetMode="External"/><Relationship Id="rId260" Type="http://schemas.openxmlformats.org/officeDocument/2006/relationships/hyperlink" Target="http://paperpile.com/b/rUVmOk/MllK" TargetMode="External"/><Relationship Id="rId381" Type="http://schemas.openxmlformats.org/officeDocument/2006/relationships/hyperlink" Target="http://paperpile.com/b/rUVmOk/zDWn" TargetMode="External"/><Relationship Id="rId380" Type="http://schemas.openxmlformats.org/officeDocument/2006/relationships/hyperlink" Target="http://paperpile.com/b/rUVmOk/ckfK" TargetMode="External"/><Relationship Id="rId139" Type="http://schemas.openxmlformats.org/officeDocument/2006/relationships/hyperlink" Target="http://paperpile.com/b/rUVmOk/TvU3" TargetMode="External"/><Relationship Id="rId138" Type="http://schemas.openxmlformats.org/officeDocument/2006/relationships/hyperlink" Target="http://paperpile.com/b/rUVmOk/TvU3" TargetMode="External"/><Relationship Id="rId259" Type="http://schemas.openxmlformats.org/officeDocument/2006/relationships/hyperlink" Target="http://paperpile.com/b/rUVmOk/MllK" TargetMode="External"/><Relationship Id="rId137" Type="http://schemas.openxmlformats.org/officeDocument/2006/relationships/hyperlink" Target="http://paperpile.com/b/rUVmOk/TvU3" TargetMode="External"/><Relationship Id="rId258" Type="http://schemas.openxmlformats.org/officeDocument/2006/relationships/hyperlink" Target="http://paperpile.com/b/rUVmOk/MllK" TargetMode="External"/><Relationship Id="rId379" Type="http://schemas.openxmlformats.org/officeDocument/2006/relationships/hyperlink" Target="http://paperpile.com/b/rUVmOk/ckfK" TargetMode="External"/><Relationship Id="rId132" Type="http://schemas.openxmlformats.org/officeDocument/2006/relationships/hyperlink" Target="http://paperpile.com/b/rUVmOk/AK1c" TargetMode="External"/><Relationship Id="rId253" Type="http://schemas.openxmlformats.org/officeDocument/2006/relationships/hyperlink" Target="http://paperpile.com/b/rUVmOk/hX0S" TargetMode="External"/><Relationship Id="rId374" Type="http://schemas.openxmlformats.org/officeDocument/2006/relationships/hyperlink" Target="http://paperpile.com/b/rUVmOk/cmor" TargetMode="External"/><Relationship Id="rId131" Type="http://schemas.openxmlformats.org/officeDocument/2006/relationships/hyperlink" Target="http://paperpile.com/b/rUVmOk/AK1c" TargetMode="External"/><Relationship Id="rId252" Type="http://schemas.openxmlformats.org/officeDocument/2006/relationships/hyperlink" Target="http://dx.doi.org/10.1101/283168" TargetMode="External"/><Relationship Id="rId373" Type="http://schemas.openxmlformats.org/officeDocument/2006/relationships/hyperlink" Target="http://paperpile.com/b/rUVmOk/cmor" TargetMode="External"/><Relationship Id="rId130" Type="http://schemas.openxmlformats.org/officeDocument/2006/relationships/hyperlink" Target="http://paperpile.com/b/rUVmOk/AK1c" TargetMode="External"/><Relationship Id="rId251" Type="http://schemas.openxmlformats.org/officeDocument/2006/relationships/hyperlink" Target="http://paperpile.com/b/rUVmOk/hX0S" TargetMode="External"/><Relationship Id="rId372" Type="http://schemas.openxmlformats.org/officeDocument/2006/relationships/hyperlink" Target="http://paperpile.com/b/rUVmOk/cmor" TargetMode="External"/><Relationship Id="rId250" Type="http://schemas.openxmlformats.org/officeDocument/2006/relationships/hyperlink" Target="http://paperpile.com/b/rUVmOk/hX0S" TargetMode="External"/><Relationship Id="rId371" Type="http://schemas.openxmlformats.org/officeDocument/2006/relationships/hyperlink" Target="http://paperpile.com/b/rUVmOk/cmor" TargetMode="External"/><Relationship Id="rId136" Type="http://schemas.openxmlformats.org/officeDocument/2006/relationships/hyperlink" Target="http://paperpile.com/b/rUVmOk/TvU3" TargetMode="External"/><Relationship Id="rId257" Type="http://schemas.openxmlformats.org/officeDocument/2006/relationships/hyperlink" Target="http://paperpile.com/b/rUVmOk/MllK" TargetMode="External"/><Relationship Id="rId378" Type="http://schemas.openxmlformats.org/officeDocument/2006/relationships/hyperlink" Target="http://paperpile.com/b/rUVmOk/ckfK" TargetMode="External"/><Relationship Id="rId135" Type="http://schemas.openxmlformats.org/officeDocument/2006/relationships/hyperlink" Target="http://paperpile.com/b/rUVmOk/TvU3" TargetMode="External"/><Relationship Id="rId256" Type="http://schemas.openxmlformats.org/officeDocument/2006/relationships/hyperlink" Target="http://paperpile.com/b/rUVmOk/MllK" TargetMode="External"/><Relationship Id="rId377" Type="http://schemas.openxmlformats.org/officeDocument/2006/relationships/hyperlink" Target="http://paperpile.com/b/rUVmOk/ckfK" TargetMode="External"/><Relationship Id="rId134" Type="http://schemas.openxmlformats.org/officeDocument/2006/relationships/hyperlink" Target="http://paperpile.com/b/rUVmOk/AK1c" TargetMode="External"/><Relationship Id="rId255" Type="http://schemas.openxmlformats.org/officeDocument/2006/relationships/hyperlink" Target="http://paperpile.com/b/rUVmOk/MllK" TargetMode="External"/><Relationship Id="rId376" Type="http://schemas.openxmlformats.org/officeDocument/2006/relationships/hyperlink" Target="http://paperpile.com/b/rUVmOk/ckfK" TargetMode="External"/><Relationship Id="rId133" Type="http://schemas.openxmlformats.org/officeDocument/2006/relationships/hyperlink" Target="http://paperpile.com/b/rUVmOk/AK1c" TargetMode="External"/><Relationship Id="rId254" Type="http://schemas.openxmlformats.org/officeDocument/2006/relationships/hyperlink" Target="http://paperpile.com/b/rUVmOk/MllK" TargetMode="External"/><Relationship Id="rId375" Type="http://schemas.openxmlformats.org/officeDocument/2006/relationships/hyperlink" Target="http://paperpile.com/b/rUVmOk/cmor" TargetMode="External"/><Relationship Id="rId172" Type="http://schemas.openxmlformats.org/officeDocument/2006/relationships/hyperlink" Target="http://paperpile.com/b/rUVmOk/KViw" TargetMode="External"/><Relationship Id="rId293" Type="http://schemas.openxmlformats.org/officeDocument/2006/relationships/hyperlink" Target="http://paperpile.com/b/rUVmOk/VLq8" TargetMode="External"/><Relationship Id="rId171" Type="http://schemas.openxmlformats.org/officeDocument/2006/relationships/hyperlink" Target="http://paperpile.com/b/rUVmOk/KViw" TargetMode="External"/><Relationship Id="rId292" Type="http://schemas.openxmlformats.org/officeDocument/2006/relationships/hyperlink" Target="http://paperpile.com/b/rUVmOk/VLq8" TargetMode="External"/><Relationship Id="rId170" Type="http://schemas.openxmlformats.org/officeDocument/2006/relationships/hyperlink" Target="http://paperpile.com/b/rUVmOk/KViw" TargetMode="External"/><Relationship Id="rId291" Type="http://schemas.openxmlformats.org/officeDocument/2006/relationships/hyperlink" Target="http://paperpile.com/b/rUVmOk/VLq8" TargetMode="External"/><Relationship Id="rId290" Type="http://schemas.openxmlformats.org/officeDocument/2006/relationships/hyperlink" Target="http://paperpile.com/b/rUVmOk/VLq8" TargetMode="External"/><Relationship Id="rId165" Type="http://schemas.openxmlformats.org/officeDocument/2006/relationships/hyperlink" Target="http://paperpile.com/b/rUVmOk/oyZT" TargetMode="External"/><Relationship Id="rId286" Type="http://schemas.openxmlformats.org/officeDocument/2006/relationships/hyperlink" Target="http://paperpile.com/b/rUVmOk/waR8" TargetMode="External"/><Relationship Id="rId164" Type="http://schemas.openxmlformats.org/officeDocument/2006/relationships/hyperlink" Target="http://paperpile.com/b/rUVmOk/oyZT" TargetMode="External"/><Relationship Id="rId285" Type="http://schemas.openxmlformats.org/officeDocument/2006/relationships/hyperlink" Target="http://paperpile.com/b/rUVmOk/waR8" TargetMode="External"/><Relationship Id="rId163" Type="http://schemas.openxmlformats.org/officeDocument/2006/relationships/hyperlink" Target="http://paperpile.com/b/rUVmOk/oyZT" TargetMode="External"/><Relationship Id="rId284" Type="http://schemas.openxmlformats.org/officeDocument/2006/relationships/hyperlink" Target="http://paperpile.com/b/rUVmOk/waR8" TargetMode="External"/><Relationship Id="rId162" Type="http://schemas.openxmlformats.org/officeDocument/2006/relationships/hyperlink" Target="http://paperpile.com/b/rUVmOk/oyZT" TargetMode="External"/><Relationship Id="rId283" Type="http://schemas.openxmlformats.org/officeDocument/2006/relationships/hyperlink" Target="http://paperpile.com/b/rUVmOk/waR8" TargetMode="External"/><Relationship Id="rId169" Type="http://schemas.openxmlformats.org/officeDocument/2006/relationships/hyperlink" Target="http://paperpile.com/b/rUVmOk/KViw" TargetMode="External"/><Relationship Id="rId168" Type="http://schemas.openxmlformats.org/officeDocument/2006/relationships/hyperlink" Target="http://paperpile.com/b/rUVmOk/KViw" TargetMode="External"/><Relationship Id="rId289" Type="http://schemas.openxmlformats.org/officeDocument/2006/relationships/hyperlink" Target="http://paperpile.com/b/rUVmOk/VLq8" TargetMode="External"/><Relationship Id="rId167" Type="http://schemas.openxmlformats.org/officeDocument/2006/relationships/hyperlink" Target="http://paperpile.com/b/rUVmOk/KViw" TargetMode="External"/><Relationship Id="rId288" Type="http://schemas.openxmlformats.org/officeDocument/2006/relationships/hyperlink" Target="http://paperpile.com/b/rUVmOk/VLq8" TargetMode="External"/><Relationship Id="rId166" Type="http://schemas.openxmlformats.org/officeDocument/2006/relationships/hyperlink" Target="http://paperpile.com/b/rUVmOk/oyZT" TargetMode="External"/><Relationship Id="rId287" Type="http://schemas.openxmlformats.org/officeDocument/2006/relationships/hyperlink" Target="http://paperpile.com/b/rUVmOk/VLq8" TargetMode="External"/><Relationship Id="rId161" Type="http://schemas.openxmlformats.org/officeDocument/2006/relationships/hyperlink" Target="http://paperpile.com/b/rUVmOk/vvkP" TargetMode="External"/><Relationship Id="rId282" Type="http://schemas.openxmlformats.org/officeDocument/2006/relationships/hyperlink" Target="http://paperpile.com/b/rUVmOk/waR8" TargetMode="External"/><Relationship Id="rId160" Type="http://schemas.openxmlformats.org/officeDocument/2006/relationships/hyperlink" Target="http://paperpile.com/b/rUVmOk/vvkP" TargetMode="External"/><Relationship Id="rId281" Type="http://schemas.openxmlformats.org/officeDocument/2006/relationships/hyperlink" Target="http://paperpile.com/b/rUVmOk/waR8" TargetMode="External"/><Relationship Id="rId280" Type="http://schemas.openxmlformats.org/officeDocument/2006/relationships/hyperlink" Target="http://paperpile.com/b/rUVmOk/waR8" TargetMode="External"/><Relationship Id="rId159" Type="http://schemas.openxmlformats.org/officeDocument/2006/relationships/hyperlink" Target="http://paperpile.com/b/rUVmOk/vvkP" TargetMode="External"/><Relationship Id="rId154" Type="http://schemas.openxmlformats.org/officeDocument/2006/relationships/hyperlink" Target="http://paperpile.com/b/rUVmOk/qcP7" TargetMode="External"/><Relationship Id="rId275" Type="http://schemas.openxmlformats.org/officeDocument/2006/relationships/hyperlink" Target="http://paperpile.com/b/rUVmOk/9r8r" TargetMode="External"/><Relationship Id="rId153" Type="http://schemas.openxmlformats.org/officeDocument/2006/relationships/hyperlink" Target="http://paperpile.com/b/rUVmOk/qcP7" TargetMode="External"/><Relationship Id="rId274" Type="http://schemas.openxmlformats.org/officeDocument/2006/relationships/hyperlink" Target="http://paperpile.com/b/rUVmOk/CXG6" TargetMode="External"/><Relationship Id="rId152" Type="http://schemas.openxmlformats.org/officeDocument/2006/relationships/hyperlink" Target="http://paperpile.com/b/rUVmOk/qcP7" TargetMode="External"/><Relationship Id="rId273" Type="http://schemas.openxmlformats.org/officeDocument/2006/relationships/hyperlink" Target="http://paperpile.com/b/rUVmOk/CXG6" TargetMode="External"/><Relationship Id="rId151" Type="http://schemas.openxmlformats.org/officeDocument/2006/relationships/hyperlink" Target="http://paperpile.com/b/rUVmOk/qXD2" TargetMode="External"/><Relationship Id="rId272" Type="http://schemas.openxmlformats.org/officeDocument/2006/relationships/hyperlink" Target="http://paperpile.com/b/rUVmOk/CXG6" TargetMode="External"/><Relationship Id="rId393" Type="http://schemas.openxmlformats.org/officeDocument/2006/relationships/footer" Target="footer1.xml"/><Relationship Id="rId158" Type="http://schemas.openxmlformats.org/officeDocument/2006/relationships/hyperlink" Target="http://paperpile.com/b/rUVmOk/vvkP" TargetMode="External"/><Relationship Id="rId279" Type="http://schemas.openxmlformats.org/officeDocument/2006/relationships/hyperlink" Target="http://paperpile.com/b/rUVmOk/9r8r" TargetMode="External"/><Relationship Id="rId157" Type="http://schemas.openxmlformats.org/officeDocument/2006/relationships/hyperlink" Target="http://paperpile.com/b/rUVmOk/vvkP" TargetMode="External"/><Relationship Id="rId278" Type="http://schemas.openxmlformats.org/officeDocument/2006/relationships/hyperlink" Target="http://paperpile.com/b/rUVmOk/9r8r" TargetMode="External"/><Relationship Id="rId156" Type="http://schemas.openxmlformats.org/officeDocument/2006/relationships/hyperlink" Target="http://paperpile.com/b/rUVmOk/qcP7" TargetMode="External"/><Relationship Id="rId277" Type="http://schemas.openxmlformats.org/officeDocument/2006/relationships/hyperlink" Target="http://paperpile.com/b/rUVmOk/9r8r" TargetMode="External"/><Relationship Id="rId155" Type="http://schemas.openxmlformats.org/officeDocument/2006/relationships/hyperlink" Target="http://paperpile.com/b/rUVmOk/qcP7" TargetMode="External"/><Relationship Id="rId276" Type="http://schemas.openxmlformats.org/officeDocument/2006/relationships/hyperlink" Target="http://paperpile.com/b/rUVmOk/9r8r" TargetMode="External"/><Relationship Id="rId40" Type="http://schemas.openxmlformats.org/officeDocument/2006/relationships/hyperlink" Target="https://paperpile.com/c/rUVmOk/lf3E" TargetMode="External"/><Relationship Id="rId42" Type="http://schemas.openxmlformats.org/officeDocument/2006/relationships/hyperlink" Target="https://paperpile.com/c/rUVmOk/lf3E" TargetMode="External"/><Relationship Id="rId41" Type="http://schemas.openxmlformats.org/officeDocument/2006/relationships/image" Target="media/image8.png"/><Relationship Id="rId44" Type="http://schemas.openxmlformats.org/officeDocument/2006/relationships/image" Target="media/image30.png"/><Relationship Id="rId43" Type="http://schemas.openxmlformats.org/officeDocument/2006/relationships/hyperlink" Target="https://paperpile.com/c/rUVmOk/C6zl+N3vV" TargetMode="External"/><Relationship Id="rId46" Type="http://schemas.openxmlformats.org/officeDocument/2006/relationships/hyperlink" Target="https://paperpile.com/c/rUVmOk/jZ7u+LVO1" TargetMode="External"/><Relationship Id="rId45" Type="http://schemas.openxmlformats.org/officeDocument/2006/relationships/hyperlink" Target="https://paperpile.com/c/rUVmOk/JCZc" TargetMode="External"/><Relationship Id="rId48" Type="http://schemas.openxmlformats.org/officeDocument/2006/relationships/hyperlink" Target="https://paperpile.com/c/rUVmOk/JCZc" TargetMode="External"/><Relationship Id="rId47" Type="http://schemas.openxmlformats.org/officeDocument/2006/relationships/image" Target="media/image32.png"/><Relationship Id="rId49" Type="http://schemas.openxmlformats.org/officeDocument/2006/relationships/hyperlink" Target="https://paperpile.com/c/rUVmOk/VLq8" TargetMode="External"/><Relationship Id="rId31" Type="http://schemas.openxmlformats.org/officeDocument/2006/relationships/hyperlink" Target="https://paperpile.com/c/rUVmOk/MllK" TargetMode="External"/><Relationship Id="rId30" Type="http://schemas.openxmlformats.org/officeDocument/2006/relationships/hyperlink" Target="https://paperpile.com/c/rUVmOk/yEru" TargetMode="External"/><Relationship Id="rId33" Type="http://schemas.openxmlformats.org/officeDocument/2006/relationships/hyperlink" Target="https://paperpile.com/c/rUVmOk/SErm+kGd7" TargetMode="External"/><Relationship Id="rId32" Type="http://schemas.openxmlformats.org/officeDocument/2006/relationships/hyperlink" Target="https://paperpile.com/c/rUVmOk/lf3E" TargetMode="External"/><Relationship Id="rId35" Type="http://schemas.openxmlformats.org/officeDocument/2006/relationships/hyperlink" Target="https://paperpile.com/c/rUVmOk/lf3E" TargetMode="External"/><Relationship Id="rId34" Type="http://schemas.openxmlformats.org/officeDocument/2006/relationships/hyperlink" Target="https://paperpile.com/c/rUVmOk/lf3E" TargetMode="External"/><Relationship Id="rId37" Type="http://schemas.openxmlformats.org/officeDocument/2006/relationships/hyperlink" Target="https://paperpile.com/c/rUVmOk/lf3E" TargetMode="External"/><Relationship Id="rId36" Type="http://schemas.openxmlformats.org/officeDocument/2006/relationships/hyperlink" Target="https://paperpile.com/c/rUVmOk/etO1" TargetMode="External"/><Relationship Id="rId39" Type="http://schemas.openxmlformats.org/officeDocument/2006/relationships/hyperlink" Target="https://paperpile.com/c/rUVmOk/lf3E" TargetMode="External"/><Relationship Id="rId38" Type="http://schemas.openxmlformats.org/officeDocument/2006/relationships/image" Target="media/image29.png"/><Relationship Id="rId20" Type="http://schemas.openxmlformats.org/officeDocument/2006/relationships/hyperlink" Target="https://paperpile.com/c/rUVmOk/lf3E" TargetMode="External"/><Relationship Id="rId22" Type="http://schemas.openxmlformats.org/officeDocument/2006/relationships/hyperlink" Target="https://paperpile.com/c/rUVmOk/JCZc" TargetMode="External"/><Relationship Id="rId21" Type="http://schemas.openxmlformats.org/officeDocument/2006/relationships/hyperlink" Target="https://paperpile.com/c/rUVmOk/yEru+MllK" TargetMode="External"/><Relationship Id="rId24" Type="http://schemas.openxmlformats.org/officeDocument/2006/relationships/hyperlink" Target="https://paperpile.com/c/rUVmOk/yEru" TargetMode="External"/><Relationship Id="rId23" Type="http://schemas.openxmlformats.org/officeDocument/2006/relationships/hyperlink" Target="https://paperpile.com/c/rUVmOk/xGXo+CXG6" TargetMode="External"/><Relationship Id="rId26" Type="http://schemas.openxmlformats.org/officeDocument/2006/relationships/hyperlink" Target="https://paperpile.com/c/rUVmOk/9r8r+yEru+waR8" TargetMode="External"/><Relationship Id="rId25" Type="http://schemas.openxmlformats.org/officeDocument/2006/relationships/hyperlink" Target="https://paperpile.com/c/rUVmOk/lf3E" TargetMode="External"/><Relationship Id="rId28" Type="http://schemas.openxmlformats.org/officeDocument/2006/relationships/hyperlink" Target="https://paperpile.com/c/rUVmOk/VLq8" TargetMode="External"/><Relationship Id="rId27" Type="http://schemas.openxmlformats.org/officeDocument/2006/relationships/hyperlink" Target="https://paperpile.com/c/rUVmOk/qXD2+qcP7+vvkP+oyZT" TargetMode="External"/><Relationship Id="rId29" Type="http://schemas.openxmlformats.org/officeDocument/2006/relationships/hyperlink" Target="https://paperpile.com/c/rUVmOk/sJ5o+yJAh" TargetMode="External"/><Relationship Id="rId11" Type="http://schemas.openxmlformats.org/officeDocument/2006/relationships/hyperlink" Target="https://paperpile.com/c/rUVmOk/KViw+sJ5o+rBii" TargetMode="External"/><Relationship Id="rId10" Type="http://schemas.openxmlformats.org/officeDocument/2006/relationships/hyperlink" Target="https://paperpile.com/c/rUVmOk/qXD2+qcP7+vvkP+oyZT" TargetMode="External"/><Relationship Id="rId13" Type="http://schemas.openxmlformats.org/officeDocument/2006/relationships/hyperlink" Target="https://paperpile.com/c/rUVmOk/yEru" TargetMode="External"/><Relationship Id="rId12" Type="http://schemas.openxmlformats.org/officeDocument/2006/relationships/hyperlink" Target="https://paperpile.com/c/rUVmOk/sJ5o+rBii+JCZc+gwlP+iJQN+7eDx" TargetMode="External"/><Relationship Id="rId15" Type="http://schemas.openxmlformats.org/officeDocument/2006/relationships/hyperlink" Target="https://paperpile.com/c/rUVmOk/yEru+Do7g+lf3E" TargetMode="External"/><Relationship Id="rId14" Type="http://schemas.openxmlformats.org/officeDocument/2006/relationships/hyperlink" Target="https://paperpile.com/c/rUVmOk/lf3E" TargetMode="External"/><Relationship Id="rId17" Type="http://schemas.openxmlformats.org/officeDocument/2006/relationships/hyperlink" Target="https://paperpile.com/c/rUVmOk/26QB+hX0S" TargetMode="External"/><Relationship Id="rId16" Type="http://schemas.openxmlformats.org/officeDocument/2006/relationships/hyperlink" Target="https://paperpile.com/c/rUVmOk/sJ5o+rBii+JCZc+gwlP+iJQN+7eDx+Fuz9" TargetMode="External"/><Relationship Id="rId19" Type="http://schemas.openxmlformats.org/officeDocument/2006/relationships/hyperlink" Target="https://paperpile.com/c/rUVmOk/yEru" TargetMode="External"/><Relationship Id="rId18" Type="http://schemas.openxmlformats.org/officeDocument/2006/relationships/hyperlink" Target="https://paperpile.com/c/rUVmOk/sJ5o+rBii" TargetMode="External"/><Relationship Id="rId84" Type="http://schemas.openxmlformats.org/officeDocument/2006/relationships/hyperlink" Target="https://paperpile.com/c/rUVmOk/RMf8" TargetMode="External"/><Relationship Id="rId83" Type="http://schemas.openxmlformats.org/officeDocument/2006/relationships/hyperlink" Target="https://paperpile.com/c/rUVmOk/zDWn" TargetMode="External"/><Relationship Id="rId86" Type="http://schemas.openxmlformats.org/officeDocument/2006/relationships/hyperlink" Target="https://paperpile.com/c/rUVmOk/vvkP" TargetMode="External"/><Relationship Id="rId85" Type="http://schemas.openxmlformats.org/officeDocument/2006/relationships/hyperlink" Target="https://paperpile.com/c/rUVmOk/N3vV" TargetMode="External"/><Relationship Id="rId88" Type="http://schemas.openxmlformats.org/officeDocument/2006/relationships/hyperlink" Target="https://paperpile.com/c/rUVmOk/lf3E" TargetMode="External"/><Relationship Id="rId87" Type="http://schemas.openxmlformats.org/officeDocument/2006/relationships/hyperlink" Target="https://paperpile.com/c/rUVmOk/lf3E" TargetMode="External"/><Relationship Id="rId89" Type="http://schemas.openxmlformats.org/officeDocument/2006/relationships/image" Target="media/image15.png"/><Relationship Id="rId80" Type="http://schemas.openxmlformats.org/officeDocument/2006/relationships/hyperlink" Target="https://paperpile.com/c/rUVmOk/lf3E" TargetMode="External"/><Relationship Id="rId82" Type="http://schemas.openxmlformats.org/officeDocument/2006/relationships/hyperlink" Target="https://paperpile.com/c/rUVmOk/ckfK" TargetMode="External"/><Relationship Id="rId81" Type="http://schemas.openxmlformats.org/officeDocument/2006/relationships/hyperlink" Target="https://paperpile.com/c/rUVmOk/cmor" TargetMode="External"/><Relationship Id="rId73" Type="http://schemas.openxmlformats.org/officeDocument/2006/relationships/hyperlink" Target="https://paperpile.com/c/rUVmOk/VLq8" TargetMode="External"/><Relationship Id="rId72" Type="http://schemas.openxmlformats.org/officeDocument/2006/relationships/hyperlink" Target="https://paperpile.com/c/rUVmOk/lf3E" TargetMode="External"/><Relationship Id="rId75" Type="http://schemas.openxmlformats.org/officeDocument/2006/relationships/hyperlink" Target="https://paperpile.com/c/rUVmOk/VgKC" TargetMode="External"/><Relationship Id="rId74" Type="http://schemas.openxmlformats.org/officeDocument/2006/relationships/hyperlink" Target="https://paperpile.com/c/rUVmOk/VLq8" TargetMode="External"/><Relationship Id="rId77" Type="http://schemas.openxmlformats.org/officeDocument/2006/relationships/hyperlink" Target="https://paperpile.com/c/rUVmOk/KBf6" TargetMode="External"/><Relationship Id="rId76" Type="http://schemas.openxmlformats.org/officeDocument/2006/relationships/hyperlink" Target="https://paperpile.com/c/rUVmOk/KBf6" TargetMode="External"/><Relationship Id="rId79" Type="http://schemas.openxmlformats.org/officeDocument/2006/relationships/hyperlink" Target="https://paperpile.com/c/rUVmOk/KBf6" TargetMode="External"/><Relationship Id="rId78" Type="http://schemas.openxmlformats.org/officeDocument/2006/relationships/hyperlink" Target="https://paperpile.com/c/rUVmOk/lf3E" TargetMode="External"/><Relationship Id="rId71" Type="http://schemas.openxmlformats.org/officeDocument/2006/relationships/hyperlink" Target="https://paperpile.com/c/rUVmOk/Moo2" TargetMode="External"/><Relationship Id="rId70" Type="http://schemas.openxmlformats.org/officeDocument/2006/relationships/hyperlink" Target="https://paperpile.com/c/rUVmOk/JCZc" TargetMode="External"/><Relationship Id="rId62" Type="http://schemas.openxmlformats.org/officeDocument/2006/relationships/hyperlink" Target="https://paperpile.com/c/rUVmOk/MllK" TargetMode="External"/><Relationship Id="rId61" Type="http://schemas.openxmlformats.org/officeDocument/2006/relationships/hyperlink" Target="https://paperpile.com/c/rUVmOk/yEru" TargetMode="External"/><Relationship Id="rId64" Type="http://schemas.openxmlformats.org/officeDocument/2006/relationships/hyperlink" Target="https://paperpile.com/c/rUVmOk/lf3E" TargetMode="External"/><Relationship Id="rId63" Type="http://schemas.openxmlformats.org/officeDocument/2006/relationships/hyperlink" Target="https://paperpile.com/c/rUVmOk/lf3E" TargetMode="External"/><Relationship Id="rId66" Type="http://schemas.openxmlformats.org/officeDocument/2006/relationships/hyperlink" Target="https://paperpile.com/c/rUVmOk/lf3E" TargetMode="External"/><Relationship Id="rId65" Type="http://schemas.openxmlformats.org/officeDocument/2006/relationships/hyperlink" Target="https://paperpile.com/c/rUVmOk/lf3E" TargetMode="External"/><Relationship Id="rId68" Type="http://schemas.openxmlformats.org/officeDocument/2006/relationships/hyperlink" Target="https://paperpile.com/c/rUVmOk/JCZc" TargetMode="External"/><Relationship Id="rId67" Type="http://schemas.openxmlformats.org/officeDocument/2006/relationships/hyperlink" Target="https://paperpile.com/c/rUVmOk/lf3E" TargetMode="External"/><Relationship Id="rId60" Type="http://schemas.openxmlformats.org/officeDocument/2006/relationships/hyperlink" Target="https://paperpile.com/c/rUVmOk/lf3E" TargetMode="External"/><Relationship Id="rId69" Type="http://schemas.openxmlformats.org/officeDocument/2006/relationships/hyperlink" Target="https://paperpile.com/c/rUVmOk/lf3E" TargetMode="External"/><Relationship Id="rId51" Type="http://schemas.openxmlformats.org/officeDocument/2006/relationships/image" Target="media/image24.png"/><Relationship Id="rId50" Type="http://schemas.openxmlformats.org/officeDocument/2006/relationships/image" Target="media/image18.png"/><Relationship Id="rId53" Type="http://schemas.openxmlformats.org/officeDocument/2006/relationships/hyperlink" Target="https://paperpile.com/c/rUVmOk/lf3E" TargetMode="External"/><Relationship Id="rId52" Type="http://schemas.openxmlformats.org/officeDocument/2006/relationships/hyperlink" Target="https://paperpile.com/c/rUVmOk/lf3E" TargetMode="External"/><Relationship Id="rId55" Type="http://schemas.openxmlformats.org/officeDocument/2006/relationships/hyperlink" Target="https://paperpile.com/c/rUVmOk/9r8r+yEru+waR8" TargetMode="External"/><Relationship Id="rId54" Type="http://schemas.openxmlformats.org/officeDocument/2006/relationships/hyperlink" Target="https://paperpile.com/c/rUVmOk/K2kk" TargetMode="External"/><Relationship Id="rId57" Type="http://schemas.openxmlformats.org/officeDocument/2006/relationships/hyperlink" Target="https://paperpile.com/c/rUVmOk/VLq8" TargetMode="External"/><Relationship Id="rId56" Type="http://schemas.openxmlformats.org/officeDocument/2006/relationships/hyperlink" Target="https://paperpile.com/c/rUVmOk/HJCi" TargetMode="External"/><Relationship Id="rId59" Type="http://schemas.openxmlformats.org/officeDocument/2006/relationships/hyperlink" Target="https://paperpile.com/c/rUVmOk/lf3E" TargetMode="External"/><Relationship Id="rId58" Type="http://schemas.openxmlformats.org/officeDocument/2006/relationships/hyperlink" Target="https://paperpile.com/c/rUVmOk/hHWo" TargetMode="External"/><Relationship Id="rId107" Type="http://schemas.openxmlformats.org/officeDocument/2006/relationships/image" Target="media/image13.png"/><Relationship Id="rId228" Type="http://schemas.openxmlformats.org/officeDocument/2006/relationships/hyperlink" Target="http://paperpile.com/b/rUVmOk/lf3E" TargetMode="External"/><Relationship Id="rId349" Type="http://schemas.openxmlformats.org/officeDocument/2006/relationships/hyperlink" Target="http://paperpile.com/b/rUVmOk/HJCi" TargetMode="External"/><Relationship Id="rId106" Type="http://schemas.openxmlformats.org/officeDocument/2006/relationships/image" Target="media/image14.png"/><Relationship Id="rId227" Type="http://schemas.openxmlformats.org/officeDocument/2006/relationships/hyperlink" Target="http://paperpile.com/b/rUVmOk/lf3E" TargetMode="External"/><Relationship Id="rId348" Type="http://schemas.openxmlformats.org/officeDocument/2006/relationships/hyperlink" Target="http://paperpile.com/b/rUVmOk/HJCi" TargetMode="External"/><Relationship Id="rId105" Type="http://schemas.openxmlformats.org/officeDocument/2006/relationships/image" Target="media/image5.png"/><Relationship Id="rId226" Type="http://schemas.openxmlformats.org/officeDocument/2006/relationships/hyperlink" Target="http://paperpile.com/b/rUVmOk/lf3E" TargetMode="External"/><Relationship Id="rId347" Type="http://schemas.openxmlformats.org/officeDocument/2006/relationships/hyperlink" Target="http://paperpile.com/b/rUVmOk/HJCi" TargetMode="External"/><Relationship Id="rId104" Type="http://schemas.openxmlformats.org/officeDocument/2006/relationships/image" Target="media/image1.png"/><Relationship Id="rId225" Type="http://schemas.openxmlformats.org/officeDocument/2006/relationships/hyperlink" Target="http://paperpile.com/b/rUVmOk/lf3E" TargetMode="External"/><Relationship Id="rId346" Type="http://schemas.openxmlformats.org/officeDocument/2006/relationships/hyperlink" Target="http://paperpile.com/b/rUVmOk/HJCi" TargetMode="External"/><Relationship Id="rId109" Type="http://schemas.openxmlformats.org/officeDocument/2006/relationships/image" Target="media/image19.png"/><Relationship Id="rId108" Type="http://schemas.openxmlformats.org/officeDocument/2006/relationships/image" Target="media/image20.png"/><Relationship Id="rId229" Type="http://schemas.openxmlformats.org/officeDocument/2006/relationships/hyperlink" Target="http://paperpile.com/b/rUVmOk/lf3E" TargetMode="External"/><Relationship Id="rId220" Type="http://schemas.openxmlformats.org/officeDocument/2006/relationships/hyperlink" Target="http://paperpile.com/b/rUVmOk/yEru" TargetMode="External"/><Relationship Id="rId341" Type="http://schemas.openxmlformats.org/officeDocument/2006/relationships/hyperlink" Target="http://paperpile.com/b/rUVmOk/LVO1" TargetMode="External"/><Relationship Id="rId340" Type="http://schemas.openxmlformats.org/officeDocument/2006/relationships/hyperlink" Target="http://paperpile.com/b/rUVmOk/LVO1" TargetMode="External"/><Relationship Id="rId103" Type="http://schemas.openxmlformats.org/officeDocument/2006/relationships/image" Target="media/image4.png"/><Relationship Id="rId224" Type="http://schemas.openxmlformats.org/officeDocument/2006/relationships/hyperlink" Target="http://paperpile.com/b/rUVmOk/lf3E" TargetMode="External"/><Relationship Id="rId345" Type="http://schemas.openxmlformats.org/officeDocument/2006/relationships/hyperlink" Target="http://paperpile.com/b/rUVmOk/HJCi" TargetMode="External"/><Relationship Id="rId102" Type="http://schemas.openxmlformats.org/officeDocument/2006/relationships/image" Target="media/image26.png"/><Relationship Id="rId223" Type="http://schemas.openxmlformats.org/officeDocument/2006/relationships/hyperlink" Target="http://paperpile.com/b/rUVmOk/lf3E" TargetMode="External"/><Relationship Id="rId344" Type="http://schemas.openxmlformats.org/officeDocument/2006/relationships/hyperlink" Target="http://paperpile.com/b/rUVmOk/HJCi" TargetMode="External"/><Relationship Id="rId101" Type="http://schemas.openxmlformats.org/officeDocument/2006/relationships/image" Target="media/image3.png"/><Relationship Id="rId222" Type="http://schemas.openxmlformats.org/officeDocument/2006/relationships/hyperlink" Target="http://paperpile.com/b/rUVmOk/yEru" TargetMode="External"/><Relationship Id="rId343" Type="http://schemas.openxmlformats.org/officeDocument/2006/relationships/hyperlink" Target="http://paperpile.com/b/rUVmOk/LVO1" TargetMode="External"/><Relationship Id="rId100" Type="http://schemas.openxmlformats.org/officeDocument/2006/relationships/image" Target="media/image34.png"/><Relationship Id="rId221" Type="http://schemas.openxmlformats.org/officeDocument/2006/relationships/hyperlink" Target="http://paperpile.com/b/rUVmOk/yEru" TargetMode="External"/><Relationship Id="rId342" Type="http://schemas.openxmlformats.org/officeDocument/2006/relationships/hyperlink" Target="http://dx.doi.org/10.1038/nbt.3754" TargetMode="External"/><Relationship Id="rId217" Type="http://schemas.openxmlformats.org/officeDocument/2006/relationships/hyperlink" Target="http://paperpile.com/b/rUVmOk/yEru" TargetMode="External"/><Relationship Id="rId338" Type="http://schemas.openxmlformats.org/officeDocument/2006/relationships/hyperlink" Target="http://paperpile.com/b/rUVmOk/LVO1" TargetMode="External"/><Relationship Id="rId216" Type="http://schemas.openxmlformats.org/officeDocument/2006/relationships/hyperlink" Target="http://paperpile.com/b/rUVmOk/yEru" TargetMode="External"/><Relationship Id="rId337" Type="http://schemas.openxmlformats.org/officeDocument/2006/relationships/hyperlink" Target="http://paperpile.com/b/rUVmOk/LVO1" TargetMode="External"/><Relationship Id="rId215" Type="http://schemas.openxmlformats.org/officeDocument/2006/relationships/hyperlink" Target="http://paperpile.com/b/rUVmOk/7eDx" TargetMode="External"/><Relationship Id="rId336" Type="http://schemas.openxmlformats.org/officeDocument/2006/relationships/hyperlink" Target="http://paperpile.com/b/rUVmOk/jZ7u" TargetMode="External"/><Relationship Id="rId214" Type="http://schemas.openxmlformats.org/officeDocument/2006/relationships/hyperlink" Target="http://paperpile.com/b/rUVmOk/7eDx" TargetMode="External"/><Relationship Id="rId335" Type="http://schemas.openxmlformats.org/officeDocument/2006/relationships/hyperlink" Target="http://paperpile.com/b/rUVmOk/jZ7u" TargetMode="External"/><Relationship Id="rId219" Type="http://schemas.openxmlformats.org/officeDocument/2006/relationships/hyperlink" Target="http://paperpile.com/b/rUVmOk/yEru" TargetMode="External"/><Relationship Id="rId218" Type="http://schemas.openxmlformats.org/officeDocument/2006/relationships/hyperlink" Target="http://paperpile.com/b/rUVmOk/yEru" TargetMode="External"/><Relationship Id="rId339" Type="http://schemas.openxmlformats.org/officeDocument/2006/relationships/hyperlink" Target="http://paperpile.com/b/rUVmOk/LVO1" TargetMode="External"/><Relationship Id="rId330" Type="http://schemas.openxmlformats.org/officeDocument/2006/relationships/hyperlink" Target="http://paperpile.com/b/rUVmOk/jZ7u" TargetMode="External"/><Relationship Id="rId213" Type="http://schemas.openxmlformats.org/officeDocument/2006/relationships/hyperlink" Target="http://paperpile.com/b/rUVmOk/7eDx" TargetMode="External"/><Relationship Id="rId334" Type="http://schemas.openxmlformats.org/officeDocument/2006/relationships/hyperlink" Target="http://paperpile.com/b/rUVmOk/jZ7u" TargetMode="External"/><Relationship Id="rId212" Type="http://schemas.openxmlformats.org/officeDocument/2006/relationships/hyperlink" Target="http://paperpile.com/b/rUVmOk/7eDx" TargetMode="External"/><Relationship Id="rId333" Type="http://schemas.openxmlformats.org/officeDocument/2006/relationships/hyperlink" Target="http://paperpile.com/b/rUVmOk/jZ7u" TargetMode="External"/><Relationship Id="rId211" Type="http://schemas.openxmlformats.org/officeDocument/2006/relationships/hyperlink" Target="http://paperpile.com/b/rUVmOk/7eDx" TargetMode="External"/><Relationship Id="rId332" Type="http://schemas.openxmlformats.org/officeDocument/2006/relationships/hyperlink" Target="http://paperpile.com/b/rUVmOk/jZ7u" TargetMode="External"/><Relationship Id="rId210" Type="http://schemas.openxmlformats.org/officeDocument/2006/relationships/hyperlink" Target="http://paperpile.com/b/rUVmOk/7eDx" TargetMode="External"/><Relationship Id="rId331" Type="http://schemas.openxmlformats.org/officeDocument/2006/relationships/hyperlink" Target="http://paperpile.com/b/rUVmOk/jZ7u" TargetMode="External"/><Relationship Id="rId370" Type="http://schemas.openxmlformats.org/officeDocument/2006/relationships/hyperlink" Target="http://paperpile.com/b/rUVmOk/cmor" TargetMode="External"/><Relationship Id="rId129" Type="http://schemas.openxmlformats.org/officeDocument/2006/relationships/hyperlink" Target="http://paperpile.com/b/rUVmOk/AK1c" TargetMode="External"/><Relationship Id="rId128" Type="http://schemas.openxmlformats.org/officeDocument/2006/relationships/hyperlink" Target="http://paperpile.com/b/rUVmOk/AK1c" TargetMode="External"/><Relationship Id="rId249" Type="http://schemas.openxmlformats.org/officeDocument/2006/relationships/hyperlink" Target="http://paperpile.com/b/rUVmOk/hX0S" TargetMode="External"/><Relationship Id="rId127" Type="http://schemas.openxmlformats.org/officeDocument/2006/relationships/hyperlink" Target="http://paperpile.com/b/rUVmOk/K2kk" TargetMode="External"/><Relationship Id="rId248" Type="http://schemas.openxmlformats.org/officeDocument/2006/relationships/hyperlink" Target="http://paperpile.com/b/rUVmOk/26QB" TargetMode="External"/><Relationship Id="rId369" Type="http://schemas.openxmlformats.org/officeDocument/2006/relationships/hyperlink" Target="http://paperpile.com/b/rUVmOk/cmor" TargetMode="External"/><Relationship Id="rId126" Type="http://schemas.openxmlformats.org/officeDocument/2006/relationships/hyperlink" Target="http://paperpile.com/b/rUVmOk/K2kk" TargetMode="External"/><Relationship Id="rId247" Type="http://schemas.openxmlformats.org/officeDocument/2006/relationships/hyperlink" Target="http://paperpile.com/b/rUVmOk/26QB" TargetMode="External"/><Relationship Id="rId368" Type="http://schemas.openxmlformats.org/officeDocument/2006/relationships/hyperlink" Target="http://paperpile.com/b/rUVmOk/KBf6" TargetMode="External"/><Relationship Id="rId121" Type="http://schemas.openxmlformats.org/officeDocument/2006/relationships/image" Target="media/image27.png"/><Relationship Id="rId242" Type="http://schemas.openxmlformats.org/officeDocument/2006/relationships/hyperlink" Target="http://paperpile.com/b/rUVmOk/26QB" TargetMode="External"/><Relationship Id="rId363" Type="http://schemas.openxmlformats.org/officeDocument/2006/relationships/hyperlink" Target="http://paperpile.com/b/rUVmOk/VgKC" TargetMode="External"/><Relationship Id="rId120" Type="http://schemas.openxmlformats.org/officeDocument/2006/relationships/image" Target="media/image7.png"/><Relationship Id="rId241" Type="http://schemas.openxmlformats.org/officeDocument/2006/relationships/hyperlink" Target="http://paperpile.com/b/rUVmOk/Fuz9" TargetMode="External"/><Relationship Id="rId362" Type="http://schemas.openxmlformats.org/officeDocument/2006/relationships/hyperlink" Target="http://paperpile.com/b/rUVmOk/VgKC" TargetMode="External"/><Relationship Id="rId240" Type="http://schemas.openxmlformats.org/officeDocument/2006/relationships/hyperlink" Target="http://paperpile.com/b/rUVmOk/Fuz9" TargetMode="External"/><Relationship Id="rId361" Type="http://schemas.openxmlformats.org/officeDocument/2006/relationships/hyperlink" Target="http://paperpile.com/b/rUVmOk/VgKC" TargetMode="External"/><Relationship Id="rId360" Type="http://schemas.openxmlformats.org/officeDocument/2006/relationships/hyperlink" Target="http://paperpile.com/b/rUVmOk/Moo2" TargetMode="External"/><Relationship Id="rId125" Type="http://schemas.openxmlformats.org/officeDocument/2006/relationships/hyperlink" Target="http://paperpile.com/b/rUVmOk/K2kk" TargetMode="External"/><Relationship Id="rId246" Type="http://schemas.openxmlformats.org/officeDocument/2006/relationships/hyperlink" Target="http://paperpile.com/b/rUVmOk/26QB" TargetMode="External"/><Relationship Id="rId367" Type="http://schemas.openxmlformats.org/officeDocument/2006/relationships/hyperlink" Target="http://paperpile.com/b/rUVmOk/KBf6" TargetMode="External"/><Relationship Id="rId124" Type="http://schemas.openxmlformats.org/officeDocument/2006/relationships/hyperlink" Target="http://paperpile.com/b/rUVmOk/K2kk" TargetMode="External"/><Relationship Id="rId245" Type="http://schemas.openxmlformats.org/officeDocument/2006/relationships/hyperlink" Target="http://paperpile.com/b/rUVmOk/26QB" TargetMode="External"/><Relationship Id="rId366" Type="http://schemas.openxmlformats.org/officeDocument/2006/relationships/hyperlink" Target="http://paperpile.com/b/rUVmOk/KBf6" TargetMode="External"/><Relationship Id="rId123" Type="http://schemas.openxmlformats.org/officeDocument/2006/relationships/hyperlink" Target="http://paperpile.com/b/rUVmOk/K2kk" TargetMode="External"/><Relationship Id="rId244" Type="http://schemas.openxmlformats.org/officeDocument/2006/relationships/hyperlink" Target="http://paperpile.com/b/rUVmOk/26QB" TargetMode="External"/><Relationship Id="rId365" Type="http://schemas.openxmlformats.org/officeDocument/2006/relationships/hyperlink" Target="http://paperpile.com/b/rUVmOk/VgKC" TargetMode="External"/><Relationship Id="rId122" Type="http://schemas.openxmlformats.org/officeDocument/2006/relationships/image" Target="media/image10.png"/><Relationship Id="rId243" Type="http://schemas.openxmlformats.org/officeDocument/2006/relationships/hyperlink" Target="http://paperpile.com/b/rUVmOk/26QB" TargetMode="External"/><Relationship Id="rId364" Type="http://schemas.openxmlformats.org/officeDocument/2006/relationships/hyperlink" Target="http://paperpile.com/b/rUVmOk/VgKC" TargetMode="External"/><Relationship Id="rId95" Type="http://schemas.openxmlformats.org/officeDocument/2006/relationships/hyperlink" Target="https://paperpile.com/c/rUVmOk/lf3E" TargetMode="External"/><Relationship Id="rId94" Type="http://schemas.openxmlformats.org/officeDocument/2006/relationships/image" Target="media/image35.png"/><Relationship Id="rId97" Type="http://schemas.openxmlformats.org/officeDocument/2006/relationships/image" Target="media/image33.png"/><Relationship Id="rId96" Type="http://schemas.openxmlformats.org/officeDocument/2006/relationships/image" Target="media/image36.png"/><Relationship Id="rId99" Type="http://schemas.openxmlformats.org/officeDocument/2006/relationships/image" Target="media/image38.png"/><Relationship Id="rId98" Type="http://schemas.openxmlformats.org/officeDocument/2006/relationships/image" Target="media/image25.png"/><Relationship Id="rId91" Type="http://schemas.openxmlformats.org/officeDocument/2006/relationships/image" Target="media/image31.png"/><Relationship Id="rId90" Type="http://schemas.openxmlformats.org/officeDocument/2006/relationships/hyperlink" Target="https://paperpile.com/c/rUVmOk/lf3E" TargetMode="External"/><Relationship Id="rId93" Type="http://schemas.openxmlformats.org/officeDocument/2006/relationships/image" Target="media/image16.png"/><Relationship Id="rId92" Type="http://schemas.openxmlformats.org/officeDocument/2006/relationships/image" Target="media/image37.png"/><Relationship Id="rId118" Type="http://schemas.openxmlformats.org/officeDocument/2006/relationships/image" Target="media/image28.png"/><Relationship Id="rId239" Type="http://schemas.openxmlformats.org/officeDocument/2006/relationships/hyperlink" Target="http://paperpile.com/b/rUVmOk/Fuz9" TargetMode="External"/><Relationship Id="rId117" Type="http://schemas.openxmlformats.org/officeDocument/2006/relationships/image" Target="media/image17.png"/><Relationship Id="rId238" Type="http://schemas.openxmlformats.org/officeDocument/2006/relationships/hyperlink" Target="http://paperpile.com/b/rUVmOk/Fuz9" TargetMode="External"/><Relationship Id="rId359" Type="http://schemas.openxmlformats.org/officeDocument/2006/relationships/hyperlink" Target="http://paperpile.com/b/rUVmOk/Moo2" TargetMode="External"/><Relationship Id="rId116" Type="http://schemas.openxmlformats.org/officeDocument/2006/relationships/image" Target="media/image23.png"/><Relationship Id="rId237" Type="http://schemas.openxmlformats.org/officeDocument/2006/relationships/hyperlink" Target="http://paperpile.com/b/rUVmOk/Fuz9" TargetMode="External"/><Relationship Id="rId358" Type="http://schemas.openxmlformats.org/officeDocument/2006/relationships/hyperlink" Target="http://paperpile.com/b/rUVmOk/Moo2" TargetMode="External"/><Relationship Id="rId115" Type="http://schemas.openxmlformats.org/officeDocument/2006/relationships/image" Target="media/image21.png"/><Relationship Id="rId236" Type="http://schemas.openxmlformats.org/officeDocument/2006/relationships/hyperlink" Target="http://paperpile.com/b/rUVmOk/Fuz9" TargetMode="External"/><Relationship Id="rId357" Type="http://schemas.openxmlformats.org/officeDocument/2006/relationships/hyperlink" Target="http://paperpile.com/b/rUVmOk/Moo2" TargetMode="External"/><Relationship Id="rId119" Type="http://schemas.openxmlformats.org/officeDocument/2006/relationships/image" Target="media/image12.png"/><Relationship Id="rId110" Type="http://schemas.openxmlformats.org/officeDocument/2006/relationships/image" Target="media/image9.png"/><Relationship Id="rId231" Type="http://schemas.openxmlformats.org/officeDocument/2006/relationships/hyperlink" Target="http://paperpile.com/b/rUVmOk/Do7g" TargetMode="External"/><Relationship Id="rId352" Type="http://schemas.openxmlformats.org/officeDocument/2006/relationships/hyperlink" Target="http://paperpile.com/b/rUVmOk/hHWo" TargetMode="External"/><Relationship Id="rId230" Type="http://schemas.openxmlformats.org/officeDocument/2006/relationships/hyperlink" Target="http://paperpile.com/b/rUVmOk/Do7g" TargetMode="External"/><Relationship Id="rId351" Type="http://schemas.openxmlformats.org/officeDocument/2006/relationships/hyperlink" Target="http://paperpile.com/b/rUVmOk/hHWo" TargetMode="External"/><Relationship Id="rId350" Type="http://schemas.openxmlformats.org/officeDocument/2006/relationships/hyperlink" Target="http://paperpile.com/b/rUVmOk/HJCi" TargetMode="External"/><Relationship Id="rId114" Type="http://schemas.openxmlformats.org/officeDocument/2006/relationships/image" Target="media/image2.png"/><Relationship Id="rId235" Type="http://schemas.openxmlformats.org/officeDocument/2006/relationships/hyperlink" Target="http://paperpile.com/b/rUVmOk/Fuz9" TargetMode="External"/><Relationship Id="rId356" Type="http://schemas.openxmlformats.org/officeDocument/2006/relationships/hyperlink" Target="http://paperpile.com/b/rUVmOk/Moo2" TargetMode="External"/><Relationship Id="rId113" Type="http://schemas.openxmlformats.org/officeDocument/2006/relationships/image" Target="media/image22.png"/><Relationship Id="rId234" Type="http://schemas.openxmlformats.org/officeDocument/2006/relationships/hyperlink" Target="http://paperpile.com/b/rUVmOk/Do7g" TargetMode="External"/><Relationship Id="rId355" Type="http://schemas.openxmlformats.org/officeDocument/2006/relationships/hyperlink" Target="http://paperpile.com/b/rUVmOk/hHWo" TargetMode="External"/><Relationship Id="rId112" Type="http://schemas.openxmlformats.org/officeDocument/2006/relationships/image" Target="media/image11.png"/><Relationship Id="rId233" Type="http://schemas.openxmlformats.org/officeDocument/2006/relationships/hyperlink" Target="http://paperpile.com/b/rUVmOk/Do7g" TargetMode="External"/><Relationship Id="rId354" Type="http://schemas.openxmlformats.org/officeDocument/2006/relationships/hyperlink" Target="http://paperpile.com/b/rUVmOk/hHWo" TargetMode="External"/><Relationship Id="rId111" Type="http://schemas.openxmlformats.org/officeDocument/2006/relationships/image" Target="media/image6.png"/><Relationship Id="rId232" Type="http://schemas.openxmlformats.org/officeDocument/2006/relationships/hyperlink" Target="http://paperpile.com/b/rUVmOk/Do7g" TargetMode="External"/><Relationship Id="rId353" Type="http://schemas.openxmlformats.org/officeDocument/2006/relationships/hyperlink" Target="http://paperpile.com/b/rUVmOk/hHWo" TargetMode="External"/><Relationship Id="rId305" Type="http://schemas.openxmlformats.org/officeDocument/2006/relationships/hyperlink" Target="http://paperpile.com/b/rUVmOk/SErm" TargetMode="External"/><Relationship Id="rId304" Type="http://schemas.openxmlformats.org/officeDocument/2006/relationships/hyperlink" Target="http://paperpile.com/b/rUVmOk/SErm" TargetMode="External"/><Relationship Id="rId303" Type="http://schemas.openxmlformats.org/officeDocument/2006/relationships/hyperlink" Target="http://paperpile.com/b/rUVmOk/SErm" TargetMode="External"/><Relationship Id="rId302" Type="http://schemas.openxmlformats.org/officeDocument/2006/relationships/hyperlink" Target="http://paperpile.com/b/rUVmOk/SErm" TargetMode="External"/><Relationship Id="rId309" Type="http://schemas.openxmlformats.org/officeDocument/2006/relationships/hyperlink" Target="http://paperpile.com/b/rUVmOk/kGd7" TargetMode="External"/><Relationship Id="rId308" Type="http://schemas.openxmlformats.org/officeDocument/2006/relationships/hyperlink" Target="http://paperpile.com/b/rUVmOk/kGd7" TargetMode="External"/><Relationship Id="rId307" Type="http://schemas.openxmlformats.org/officeDocument/2006/relationships/hyperlink" Target="http://paperpile.com/b/rUVmOk/kGd7" TargetMode="External"/><Relationship Id="rId306" Type="http://schemas.openxmlformats.org/officeDocument/2006/relationships/hyperlink" Target="http://paperpile.com/b/rUVmOk/kGd7" TargetMode="External"/><Relationship Id="rId301" Type="http://schemas.openxmlformats.org/officeDocument/2006/relationships/hyperlink" Target="http://paperpile.com/b/rUVmOk/SErm" TargetMode="External"/><Relationship Id="rId300" Type="http://schemas.openxmlformats.org/officeDocument/2006/relationships/hyperlink" Target="http://paperpile.com/b/rUVmOk/SErm" TargetMode="External"/><Relationship Id="rId206" Type="http://schemas.openxmlformats.org/officeDocument/2006/relationships/hyperlink" Target="http://paperpile.com/b/rUVmOk/iJQN" TargetMode="External"/><Relationship Id="rId327" Type="http://schemas.openxmlformats.org/officeDocument/2006/relationships/hyperlink" Target="http://paperpile.com/b/rUVmOk/N3vV" TargetMode="External"/><Relationship Id="rId205" Type="http://schemas.openxmlformats.org/officeDocument/2006/relationships/hyperlink" Target="http://paperpile.com/b/rUVmOk/iJQN" TargetMode="External"/><Relationship Id="rId326" Type="http://schemas.openxmlformats.org/officeDocument/2006/relationships/hyperlink" Target="http://paperpile.com/b/rUVmOk/N3vV" TargetMode="External"/><Relationship Id="rId204" Type="http://schemas.openxmlformats.org/officeDocument/2006/relationships/hyperlink" Target="http://paperpile.com/b/rUVmOk/iJQN" TargetMode="External"/><Relationship Id="rId325" Type="http://schemas.openxmlformats.org/officeDocument/2006/relationships/hyperlink" Target="http://paperpile.com/b/rUVmOk/N3vV" TargetMode="External"/><Relationship Id="rId203" Type="http://schemas.openxmlformats.org/officeDocument/2006/relationships/hyperlink" Target="http://paperpile.com/b/rUVmOk/iJQN" TargetMode="External"/><Relationship Id="rId324" Type="http://schemas.openxmlformats.org/officeDocument/2006/relationships/hyperlink" Target="http://paperpile.com/b/rUVmOk/N3vV" TargetMode="External"/><Relationship Id="rId209" Type="http://schemas.openxmlformats.org/officeDocument/2006/relationships/hyperlink" Target="http://paperpile.com/b/rUVmOk/7eDx" TargetMode="External"/><Relationship Id="rId208" Type="http://schemas.openxmlformats.org/officeDocument/2006/relationships/hyperlink" Target="http://paperpile.com/b/rUVmOk/iJQN" TargetMode="External"/><Relationship Id="rId329" Type="http://schemas.openxmlformats.org/officeDocument/2006/relationships/hyperlink" Target="http://paperpile.com/b/rUVmOk/N3vV" TargetMode="External"/><Relationship Id="rId207" Type="http://schemas.openxmlformats.org/officeDocument/2006/relationships/hyperlink" Target="http://paperpile.com/b/rUVmOk/iJQN" TargetMode="External"/><Relationship Id="rId328" Type="http://schemas.openxmlformats.org/officeDocument/2006/relationships/hyperlink" Target="http://paperpile.com/b/rUVmOk/N3vV" TargetMode="External"/><Relationship Id="rId202" Type="http://schemas.openxmlformats.org/officeDocument/2006/relationships/hyperlink" Target="http://paperpile.com/b/rUVmOk/iJQN" TargetMode="External"/><Relationship Id="rId323" Type="http://schemas.openxmlformats.org/officeDocument/2006/relationships/hyperlink" Target="http://paperpile.com/b/rUVmOk/N3vV" TargetMode="External"/><Relationship Id="rId201" Type="http://schemas.openxmlformats.org/officeDocument/2006/relationships/hyperlink" Target="http://paperpile.com/b/rUVmOk/gwlP" TargetMode="External"/><Relationship Id="rId322" Type="http://schemas.openxmlformats.org/officeDocument/2006/relationships/hyperlink" Target="http://paperpile.com/b/rUVmOk/C6zl" TargetMode="External"/><Relationship Id="rId200" Type="http://schemas.openxmlformats.org/officeDocument/2006/relationships/hyperlink" Target="http://paperpile.com/b/rUVmOk/gwlP" TargetMode="External"/><Relationship Id="rId321" Type="http://schemas.openxmlformats.org/officeDocument/2006/relationships/hyperlink" Target="http://dx.doi.org/10.6084/m9.figshare.1288777" TargetMode="External"/><Relationship Id="rId320" Type="http://schemas.openxmlformats.org/officeDocument/2006/relationships/hyperlink" Target="http://paperpile.com/b/rUVmOk/C6zl" TargetMode="External"/><Relationship Id="rId316" Type="http://schemas.openxmlformats.org/officeDocument/2006/relationships/hyperlink" Target="http://paperpile.com/b/rUVmOk/etO1" TargetMode="External"/><Relationship Id="rId315" Type="http://schemas.openxmlformats.org/officeDocument/2006/relationships/hyperlink" Target="http://paperpile.com/b/rUVmOk/etO1" TargetMode="External"/><Relationship Id="rId314" Type="http://schemas.openxmlformats.org/officeDocument/2006/relationships/hyperlink" Target="http://paperpile.com/b/rUVmOk/etO1" TargetMode="External"/><Relationship Id="rId313" Type="http://schemas.openxmlformats.org/officeDocument/2006/relationships/hyperlink" Target="http://paperpile.com/b/rUVmOk/etO1" TargetMode="External"/><Relationship Id="rId319" Type="http://schemas.openxmlformats.org/officeDocument/2006/relationships/hyperlink" Target="http://paperpile.com/b/rUVmOk/C6zl" TargetMode="External"/><Relationship Id="rId318" Type="http://schemas.openxmlformats.org/officeDocument/2006/relationships/hyperlink" Target="http://paperpile.com/b/rUVmOk/C6zl" TargetMode="External"/><Relationship Id="rId317" Type="http://schemas.openxmlformats.org/officeDocument/2006/relationships/hyperlink" Target="http://paperpile.com/b/rUVmOk/etO1" TargetMode="External"/><Relationship Id="rId312" Type="http://schemas.openxmlformats.org/officeDocument/2006/relationships/hyperlink" Target="http://paperpile.com/b/rUVmOk/etO1" TargetMode="External"/><Relationship Id="rId311" Type="http://schemas.openxmlformats.org/officeDocument/2006/relationships/hyperlink" Target="http://paperpile.com/b/rUVmOk/etO1" TargetMode="External"/><Relationship Id="rId310" Type="http://schemas.openxmlformats.org/officeDocument/2006/relationships/hyperlink" Target="http://paperpile.com/b/rUVmOk/kGd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